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  <w:caps/>
          <w:kern w:val="2"/>
          <w:sz w:val="21"/>
        </w:rPr>
        <w:id w:val="4688563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aps w:val="0"/>
        </w:rPr>
      </w:sdtEndPr>
      <w:sdtContent>
        <w:tbl>
          <w:tblPr>
            <w:tblW w:w="5000" w:type="pct"/>
            <w:jc w:val="center"/>
            <w:tblLook w:val="04A0"/>
          </w:tblPr>
          <w:tblGrid>
            <w:gridCol w:w="8522"/>
          </w:tblGrid>
          <w:tr w:rsidR="00B967E4">
            <w:trPr>
              <w:trHeight w:val="2880"/>
              <w:jc w:val="center"/>
            </w:trPr>
            <w:tc>
              <w:tcPr>
                <w:tcW w:w="5000" w:type="pct"/>
              </w:tcPr>
              <w:p w:rsidR="00B967E4" w:rsidRDefault="00B967E4" w:rsidP="00B967E4">
                <w:pPr>
                  <w:pStyle w:val="a8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B967E4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标题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B967E4" w:rsidRDefault="00B20055" w:rsidP="00B20055">
                    <w:pPr>
                      <w:pStyle w:val="a8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sz w:val="80"/>
                        <w:szCs w:val="80"/>
                      </w:rPr>
                      <w:t>王诺许愿</w:t>
                    </w:r>
                  </w:p>
                </w:tc>
              </w:sdtContent>
            </w:sdt>
          </w:tr>
          <w:tr w:rsidR="00B967E4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副标题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B967E4" w:rsidRDefault="00B20055" w:rsidP="00B967E4">
                    <w:pPr>
                      <w:pStyle w:val="a8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sz w:val="44"/>
                        <w:szCs w:val="44"/>
                      </w:rPr>
                      <w:t>传说王者诺亚抽奖</w:t>
                    </w:r>
                  </w:p>
                </w:tc>
              </w:sdtContent>
            </w:sdt>
          </w:tr>
          <w:tr w:rsidR="00B967E4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B967E4" w:rsidRDefault="00B967E4">
                <w:pPr>
                  <w:pStyle w:val="a8"/>
                  <w:jc w:val="center"/>
                </w:pPr>
              </w:p>
            </w:tc>
          </w:tr>
          <w:tr w:rsidR="00B967E4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作者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:rsidR="00B967E4" w:rsidRDefault="00B967E4">
                    <w:pPr>
                      <w:pStyle w:val="a8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rFonts w:hint="eastAsia"/>
                        <w:b/>
                        <w:bCs/>
                      </w:rPr>
                      <w:t>蔡漫</w:t>
                    </w:r>
                  </w:p>
                </w:tc>
              </w:sdtContent>
            </w:sdt>
          </w:tr>
          <w:tr w:rsidR="00B967E4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日期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8-10-18T00:00:00Z">
                  <w:dateFormat w:val="yyyy/M/d"/>
                  <w:lid w:val="zh-CN"/>
                  <w:storeMappedDataAs w:val="dateTime"/>
                  <w:calendar w:val="gregorian"/>
                </w:date>
              </w:sdtPr>
              <w:sdtContent>
                <w:tc>
                  <w:tcPr>
                    <w:tcW w:w="5000" w:type="pct"/>
                    <w:vAlign w:val="center"/>
                  </w:tcPr>
                  <w:p w:rsidR="00B967E4" w:rsidRDefault="00B967E4">
                    <w:pPr>
                      <w:pStyle w:val="a8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rFonts w:hint="eastAsia"/>
                        <w:b/>
                        <w:bCs/>
                      </w:rPr>
                      <w:t>2018/10/18</w:t>
                    </w:r>
                  </w:p>
                </w:tc>
              </w:sdtContent>
            </w:sdt>
          </w:tr>
        </w:tbl>
        <w:p w:rsidR="00B967E4" w:rsidRDefault="00B967E4" w:rsidP="00B967E4">
          <w:pPr>
            <w:widowControl/>
            <w:jc w:val="left"/>
            <w:rPr>
              <w:b/>
              <w:bCs/>
            </w:rPr>
          </w:pPr>
          <w:r>
            <w:rPr>
              <w:b/>
              <w:bCs/>
            </w:rPr>
            <w:br w:type="page"/>
          </w:r>
        </w:p>
      </w:sdtContent>
    </w:sdt>
    <w:p w:rsidR="00B967E4" w:rsidRDefault="00B967E4" w:rsidP="00B967E4">
      <w:pPr>
        <w:pStyle w:val="2"/>
        <w:rPr>
          <w:kern w:val="28"/>
        </w:rPr>
      </w:pPr>
      <w:r>
        <w:rPr>
          <w:rFonts w:hint="eastAsia"/>
          <w:kern w:val="28"/>
        </w:rPr>
        <w:t>修订记录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130"/>
        <w:gridCol w:w="2130"/>
        <w:gridCol w:w="2130"/>
        <w:gridCol w:w="2131"/>
      </w:tblGrid>
      <w:tr w:rsidR="00B967E4" w:rsidTr="003E32FF"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967E4" w:rsidRPr="00945A2A" w:rsidRDefault="00B967E4" w:rsidP="003E32FF">
            <w:pPr>
              <w:jc w:val="center"/>
              <w:rPr>
                <w:b/>
              </w:rPr>
            </w:pPr>
            <w:r w:rsidRPr="00945A2A">
              <w:rPr>
                <w:rFonts w:hint="eastAsia"/>
                <w:b/>
              </w:rPr>
              <w:t>时间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967E4" w:rsidRPr="00945A2A" w:rsidRDefault="00B967E4" w:rsidP="003E32FF">
            <w:pPr>
              <w:jc w:val="center"/>
              <w:rPr>
                <w:b/>
              </w:rPr>
            </w:pPr>
            <w:r w:rsidRPr="00945A2A">
              <w:rPr>
                <w:rFonts w:hint="eastAsia"/>
                <w:b/>
              </w:rPr>
              <w:t>版本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967E4" w:rsidRPr="00945A2A" w:rsidRDefault="00B967E4" w:rsidP="003E32FF">
            <w:pPr>
              <w:jc w:val="center"/>
              <w:rPr>
                <w:b/>
              </w:rPr>
            </w:pPr>
            <w:r w:rsidRPr="00945A2A">
              <w:rPr>
                <w:rFonts w:hint="eastAsia"/>
                <w:b/>
              </w:rPr>
              <w:t>修改内容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967E4" w:rsidRPr="00945A2A" w:rsidRDefault="00B967E4" w:rsidP="003E32FF">
            <w:pPr>
              <w:jc w:val="center"/>
              <w:rPr>
                <w:b/>
              </w:rPr>
            </w:pPr>
            <w:r w:rsidRPr="00945A2A">
              <w:rPr>
                <w:rFonts w:hint="eastAsia"/>
                <w:b/>
              </w:rPr>
              <w:t>负责人</w:t>
            </w:r>
          </w:p>
        </w:tc>
      </w:tr>
      <w:tr w:rsidR="00B967E4" w:rsidTr="003E32FF">
        <w:sdt>
          <w:sdtPr>
            <w:rPr>
              <w:b/>
              <w:bCs/>
            </w:rPr>
            <w:alias w:val="日期"/>
            <w:id w:val="4688700"/>
            <w:dataBinding w:prefixMappings="xmlns:ns0='http://schemas.microsoft.com/office/2006/coverPageProps'" w:xpath="/ns0:CoverPageProperties[1]/ns0:PublishDate[1]" w:storeItemID="{55AF091B-3C7A-41E3-B477-F2FDAA23CFDA}"/>
            <w:date w:fullDate="2018-10-18T00:00:00Z">
              <w:dateFormat w:val="yyyy/M/d"/>
              <w:lid w:val="zh-CN"/>
              <w:storeMappedDataAs w:val="dateTime"/>
              <w:calendar w:val="gregorian"/>
            </w:date>
          </w:sdtPr>
          <w:sdtContent>
            <w:tc>
              <w:tcPr>
                <w:tcW w:w="2130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:rsidR="00B967E4" w:rsidRDefault="00B967E4" w:rsidP="003E32FF">
                <w:pPr>
                  <w:jc w:val="center"/>
                </w:pPr>
                <w:r w:rsidRPr="00B967E4">
                  <w:rPr>
                    <w:rFonts w:hint="eastAsia"/>
                    <w:b/>
                    <w:bCs/>
                  </w:rPr>
                  <w:t>2018/10/18</w:t>
                </w:r>
              </w:p>
            </w:tc>
          </w:sdtContent>
        </w:sdt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967E4" w:rsidRDefault="00B967E4" w:rsidP="003E32FF">
            <w:pPr>
              <w:jc w:val="center"/>
            </w:pPr>
            <w:r>
              <w:t>V1.0</w:t>
            </w:r>
          </w:p>
        </w:tc>
        <w:tc>
          <w:tcPr>
            <w:tcW w:w="21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967E4" w:rsidRDefault="00B967E4" w:rsidP="003E32FF">
            <w:pPr>
              <w:jc w:val="center"/>
            </w:pPr>
            <w:r>
              <w:rPr>
                <w:rFonts w:hint="eastAsia"/>
              </w:rPr>
              <w:t>初稿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967E4" w:rsidRDefault="00B967E4" w:rsidP="003E32FF">
            <w:pPr>
              <w:jc w:val="center"/>
            </w:pPr>
            <w:r>
              <w:rPr>
                <w:rFonts w:hint="eastAsia"/>
              </w:rPr>
              <w:t>蔡漫</w:t>
            </w:r>
          </w:p>
        </w:tc>
      </w:tr>
    </w:tbl>
    <w:p w:rsidR="00DD4580" w:rsidRDefault="00DD4580" w:rsidP="00B967E4"/>
    <w:p w:rsidR="00DD4580" w:rsidRDefault="00DE2DE5" w:rsidP="00DD4580">
      <w:pPr>
        <w:pStyle w:val="2"/>
        <w:numPr>
          <w:ilvl w:val="0"/>
          <w:numId w:val="1"/>
        </w:numPr>
      </w:pPr>
      <w:r>
        <w:rPr>
          <w:rFonts w:hint="eastAsia"/>
        </w:rPr>
        <w:t>概述</w:t>
      </w:r>
    </w:p>
    <w:p w:rsidR="00DE2DE5" w:rsidRDefault="00DE2DE5" w:rsidP="00DE2DE5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玩家可花费金币和钻石进行抽奖，前</w:t>
      </w:r>
      <w:r>
        <w:rPr>
          <w:rFonts w:hint="eastAsia"/>
        </w:rPr>
        <w:t>5</w:t>
      </w:r>
      <w:r>
        <w:rPr>
          <w:rFonts w:hint="eastAsia"/>
        </w:rPr>
        <w:t>次消耗金币，后面按照次数消耗钻石；</w:t>
      </w:r>
    </w:p>
    <w:p w:rsidR="00DE2DE5" w:rsidRDefault="00DE2DE5" w:rsidP="00DE2DE5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奖池分为普通奖池和大奖池：</w:t>
      </w:r>
    </w:p>
    <w:p w:rsidR="00DE2DE5" w:rsidRDefault="00DE2DE5" w:rsidP="00DE2DE5">
      <w:pPr>
        <w:pStyle w:val="aa"/>
        <w:ind w:left="420" w:firstLineChars="0" w:firstLine="0"/>
      </w:pPr>
      <w:r>
        <w:rPr>
          <w:rFonts w:hint="eastAsia"/>
        </w:rPr>
        <w:t>玩家初始在普通奖池中抽奖，当玩家抽中【我】，【要】，【王】，【诺】</w:t>
      </w:r>
      <w:r>
        <w:rPr>
          <w:rFonts w:hint="eastAsia"/>
        </w:rPr>
        <w:t>4</w:t>
      </w:r>
      <w:r>
        <w:rPr>
          <w:rFonts w:hint="eastAsia"/>
        </w:rPr>
        <w:t>个字后，即可在大奖池中抽奖；</w:t>
      </w:r>
    </w:p>
    <w:p w:rsidR="00DE2DE5" w:rsidRDefault="00DE2DE5" w:rsidP="00DE2DE5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玩家每次在大奖中抽过奖励后，整个抽奖重置，重新开始</w:t>
      </w:r>
      <w:r>
        <w:rPr>
          <w:rFonts w:hint="eastAsia"/>
        </w:rPr>
        <w:t>1</w:t>
      </w:r>
      <w:r>
        <w:rPr>
          <w:rFonts w:hint="eastAsia"/>
        </w:rPr>
        <w:t>轮新的抽奖；</w:t>
      </w:r>
    </w:p>
    <w:p w:rsidR="00DE2DE5" w:rsidRPr="00DE2DE5" w:rsidRDefault="00DE2DE5" w:rsidP="00DE2DE5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抽奖包装成玩家向</w:t>
      </w:r>
      <w:r>
        <w:rPr>
          <w:rFonts w:hint="eastAsia"/>
        </w:rPr>
        <w:t xml:space="preserve"> </w:t>
      </w:r>
      <w:r w:rsidRPr="00DE2DE5">
        <w:rPr>
          <w:rFonts w:hint="eastAsia"/>
          <w:b/>
        </w:rPr>
        <w:t>阿拉丁神灯小奥奇（以下简称</w:t>
      </w:r>
      <w:r w:rsidRPr="00DE2DE5">
        <w:rPr>
          <w:rFonts w:hint="eastAsia"/>
          <w:b/>
          <w:color w:val="FF0000"/>
        </w:rPr>
        <w:t>阿拉丁</w:t>
      </w:r>
      <w:r w:rsidRPr="00DE2DE5">
        <w:rPr>
          <w:rFonts w:hint="eastAsia"/>
          <w:b/>
        </w:rPr>
        <w:t>）</w:t>
      </w:r>
      <w:r w:rsidR="00157D89">
        <w:rPr>
          <w:rFonts w:hint="eastAsia"/>
        </w:rPr>
        <w:t>许愿的形式；</w:t>
      </w:r>
    </w:p>
    <w:p w:rsidR="00DD4580" w:rsidRDefault="00DD4580" w:rsidP="00DE2DE5">
      <w:pPr>
        <w:pStyle w:val="2"/>
        <w:numPr>
          <w:ilvl w:val="0"/>
          <w:numId w:val="1"/>
        </w:numPr>
      </w:pPr>
      <w:r>
        <w:rPr>
          <w:rFonts w:hint="eastAsia"/>
        </w:rPr>
        <w:t>入口</w:t>
      </w:r>
    </w:p>
    <w:p w:rsidR="00157D89" w:rsidRDefault="00157D89" w:rsidP="00DD4580">
      <w:r>
        <w:rPr>
          <w:rFonts w:hint="eastAsia"/>
        </w:rPr>
        <w:t>主界面出现如下</w:t>
      </w:r>
      <w:r>
        <w:rPr>
          <w:rFonts w:hint="eastAsia"/>
        </w:rPr>
        <w:t>HUD</w:t>
      </w:r>
      <w:r>
        <w:rPr>
          <w:rFonts w:hint="eastAsia"/>
        </w:rPr>
        <w:t>：</w:t>
      </w:r>
    </w:p>
    <w:p w:rsidR="00DD4580" w:rsidRDefault="00157D89" w:rsidP="00DD4580">
      <w:r>
        <w:object w:dxaOrig="1387" w:dyaOrig="14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9pt;height:1in" o:ole="">
            <v:imagedata r:id="rId9" o:title=""/>
          </v:shape>
          <o:OLEObject Type="Embed" ProgID="Visio.Drawing.11" ShapeID="_x0000_i1025" DrawAspect="Content" ObjectID="_1604153592" r:id="rId10"/>
        </w:object>
      </w:r>
    </w:p>
    <w:p w:rsidR="00157D89" w:rsidRDefault="00157D89" w:rsidP="00157D89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美术说明</w:t>
      </w:r>
    </w:p>
    <w:p w:rsidR="00157D89" w:rsidRDefault="00157D89" w:rsidP="00157D89">
      <w:pPr>
        <w:pStyle w:val="aa"/>
        <w:ind w:left="420" w:firstLineChars="0" w:firstLine="0"/>
      </w:pPr>
      <w:r>
        <w:rPr>
          <w:rFonts w:hint="eastAsia"/>
        </w:rPr>
        <w:t>图标画成一个阿拉丁神灯里面冒出来个传说王者诺亚的头像形式；</w:t>
      </w:r>
    </w:p>
    <w:p w:rsidR="00157D89" w:rsidRDefault="00157D89" w:rsidP="00157D89">
      <w:pPr>
        <w:pStyle w:val="aa"/>
        <w:ind w:left="420" w:firstLineChars="0" w:firstLine="0"/>
      </w:pPr>
      <w:r>
        <w:rPr>
          <w:rFonts w:hint="eastAsia"/>
        </w:rPr>
        <w:t>参考如下：</w:t>
      </w:r>
    </w:p>
    <w:p w:rsidR="00157D89" w:rsidRPr="00157D89" w:rsidRDefault="00157D89" w:rsidP="00157D89">
      <w:pPr>
        <w:pStyle w:val="aa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722821" cy="655888"/>
            <wp:effectExtent l="19050" t="0" r="1079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250" cy="656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D89" w:rsidRDefault="00157D89" w:rsidP="00157D89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开发说明</w:t>
      </w:r>
    </w:p>
    <w:p w:rsidR="00157D89" w:rsidRDefault="00157D89" w:rsidP="00157D89">
      <w:pPr>
        <w:pStyle w:val="aa"/>
        <w:ind w:left="420" w:firstLineChars="0" w:firstLine="0"/>
      </w:pPr>
      <w:r>
        <w:rPr>
          <w:rFonts w:hint="eastAsia"/>
        </w:rPr>
        <w:t>玩家点击</w:t>
      </w:r>
      <w:r>
        <w:rPr>
          <w:rFonts w:hint="eastAsia"/>
        </w:rPr>
        <w:t>HUD</w:t>
      </w:r>
      <w:r>
        <w:rPr>
          <w:rFonts w:hint="eastAsia"/>
        </w:rPr>
        <w:t>后，直接反馈抽奖主面板；</w:t>
      </w:r>
    </w:p>
    <w:p w:rsidR="00174238" w:rsidRDefault="00174238" w:rsidP="00157D89">
      <w:pPr>
        <w:pStyle w:val="2"/>
        <w:numPr>
          <w:ilvl w:val="0"/>
          <w:numId w:val="1"/>
        </w:numPr>
      </w:pPr>
      <w:r>
        <w:rPr>
          <w:rFonts w:hint="eastAsia"/>
        </w:rPr>
        <w:t>抽奖流程</w:t>
      </w:r>
    </w:p>
    <w:p w:rsidR="00157D89" w:rsidRDefault="00157D89" w:rsidP="00174238">
      <w:pPr>
        <w:pStyle w:val="3"/>
        <w:numPr>
          <w:ilvl w:val="1"/>
          <w:numId w:val="1"/>
        </w:numPr>
      </w:pPr>
      <w:r>
        <w:rPr>
          <w:rFonts w:hint="eastAsia"/>
        </w:rPr>
        <w:t>出场面板</w:t>
      </w:r>
    </w:p>
    <w:p w:rsidR="00157D89" w:rsidRPr="00157D89" w:rsidRDefault="00157D89" w:rsidP="00157D89">
      <w:r>
        <w:rPr>
          <w:rFonts w:hint="eastAsia"/>
        </w:rPr>
        <w:t>玩家首次点击</w:t>
      </w:r>
      <w:r>
        <w:rPr>
          <w:rFonts w:hint="eastAsia"/>
        </w:rPr>
        <w:t>HUD</w:t>
      </w:r>
      <w:r>
        <w:rPr>
          <w:rFonts w:hint="eastAsia"/>
        </w:rPr>
        <w:t>时，出现如下面板：</w:t>
      </w:r>
    </w:p>
    <w:p w:rsidR="00157D89" w:rsidRDefault="006811AB" w:rsidP="00157D89">
      <w:r>
        <w:object w:dxaOrig="11880" w:dyaOrig="6930">
          <v:shape id="_x0000_i1026" type="#_x0000_t75" style="width:415.5pt;height:242.25pt" o:ole="">
            <v:imagedata r:id="rId12" o:title=""/>
          </v:shape>
          <o:OLEObject Type="Embed" ProgID="Visio.Drawing.11" ShapeID="_x0000_i1026" DrawAspect="Content" ObjectID="_1604153593" r:id="rId13"/>
        </w:object>
      </w:r>
    </w:p>
    <w:p w:rsidR="00157D89" w:rsidRDefault="00157D89" w:rsidP="00157D89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美术说明</w:t>
      </w:r>
    </w:p>
    <w:p w:rsidR="00157D89" w:rsidRDefault="00157D89" w:rsidP="00157D89">
      <w:pPr>
        <w:pStyle w:val="aa"/>
        <w:ind w:left="420" w:firstLineChars="0" w:firstLine="0"/>
      </w:pPr>
      <w:r>
        <w:rPr>
          <w:rFonts w:hint="eastAsia"/>
        </w:rPr>
        <w:t>面板左边为传说王诺形象，中间为阿拉丁小奥奇，右边为上图奖励；</w:t>
      </w:r>
    </w:p>
    <w:p w:rsidR="00157D89" w:rsidRDefault="00157D89" w:rsidP="00157D89">
      <w:pPr>
        <w:pStyle w:val="aa"/>
        <w:ind w:left="420" w:firstLineChars="0" w:firstLine="0"/>
      </w:pPr>
      <w:r w:rsidRPr="00157D89">
        <w:rPr>
          <w:rFonts w:hint="eastAsia"/>
          <w:highlight w:val="yellow"/>
        </w:rPr>
        <w:t>中间的阿拉丁会有冒泡，冒泡</w:t>
      </w:r>
      <w:r w:rsidR="00DD1FBE">
        <w:rPr>
          <w:rFonts w:hint="eastAsia"/>
          <w:highlight w:val="yellow"/>
        </w:rPr>
        <w:t>需要</w:t>
      </w:r>
      <w:r w:rsidRPr="00157D89">
        <w:rPr>
          <w:rFonts w:hint="eastAsia"/>
          <w:highlight w:val="yellow"/>
        </w:rPr>
        <w:t>做个呼吸感，文字如上；</w:t>
      </w:r>
    </w:p>
    <w:p w:rsidR="00157D89" w:rsidRDefault="00157D89" w:rsidP="00157D89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开发说明</w:t>
      </w:r>
    </w:p>
    <w:p w:rsidR="002E3C10" w:rsidRDefault="002E3C10" w:rsidP="002E3C10">
      <w:pPr>
        <w:pStyle w:val="aa"/>
        <w:numPr>
          <w:ilvl w:val="1"/>
          <w:numId w:val="3"/>
        </w:numPr>
        <w:ind w:firstLineChars="0"/>
      </w:pPr>
      <w:r>
        <w:rPr>
          <w:rFonts w:hint="eastAsia"/>
        </w:rPr>
        <w:t>第一次许愿</w:t>
      </w:r>
    </w:p>
    <w:p w:rsidR="002E3C10" w:rsidRDefault="002E3C10" w:rsidP="002E3C10">
      <w:pPr>
        <w:pStyle w:val="aa"/>
        <w:ind w:left="840" w:firstLineChars="0" w:firstLine="0"/>
      </w:pPr>
      <w:r>
        <w:rPr>
          <w:rFonts w:hint="eastAsia"/>
        </w:rPr>
        <w:t>玩家首次进入此玩法时，反馈的是如上的面板；</w:t>
      </w:r>
    </w:p>
    <w:p w:rsidR="002E3C10" w:rsidRDefault="002E3C10" w:rsidP="002E3C10">
      <w:pPr>
        <w:pStyle w:val="aa"/>
        <w:ind w:left="840" w:firstLineChars="0" w:firstLine="0"/>
      </w:pPr>
      <w:r>
        <w:rPr>
          <w:rFonts w:hint="eastAsia"/>
        </w:rPr>
        <w:t>玩家点击【试一试】按钮后，扣除</w:t>
      </w:r>
      <w:r>
        <w:rPr>
          <w:rFonts w:hint="eastAsia"/>
        </w:rPr>
        <w:t>1</w:t>
      </w:r>
      <w:r>
        <w:rPr>
          <w:rFonts w:hint="eastAsia"/>
        </w:rPr>
        <w:t>金币，播放面板动画：</w:t>
      </w:r>
    </w:p>
    <w:p w:rsidR="002E3C10" w:rsidRDefault="002E3C10" w:rsidP="002E3C10">
      <w:pPr>
        <w:pStyle w:val="aa"/>
        <w:ind w:left="840" w:firstLineChars="0" w:firstLine="0"/>
      </w:pPr>
      <w:r w:rsidRPr="002E3C10">
        <w:rPr>
          <w:rFonts w:hint="eastAsia"/>
          <w:highlight w:val="yellow"/>
        </w:rPr>
        <w:t>阿拉</w:t>
      </w:r>
      <w:r>
        <w:rPr>
          <w:rFonts w:hint="eastAsia"/>
          <w:highlight w:val="yellow"/>
        </w:rPr>
        <w:t>丁小奥奇回到神灯里面，神灯里冒出类似阿拉丁</w:t>
      </w:r>
      <w:r w:rsidRPr="002E3C10">
        <w:rPr>
          <w:rFonts w:hint="eastAsia"/>
          <w:highlight w:val="yellow"/>
        </w:rPr>
        <w:t>神灯许愿的青烟，接着面板上面开始掉落金币，金币逐渐堆积成一作山，随着金币的堆积，期间出现</w:t>
      </w:r>
      <w:r w:rsidR="00F85615">
        <w:rPr>
          <w:rFonts w:hint="eastAsia"/>
          <w:highlight w:val="yellow"/>
        </w:rPr>
        <w:t>1</w:t>
      </w:r>
      <w:r w:rsidRPr="002E3C10">
        <w:rPr>
          <w:rFonts w:hint="eastAsia"/>
          <w:highlight w:val="yellow"/>
        </w:rPr>
        <w:t>万，</w:t>
      </w:r>
      <w:r w:rsidR="00F85615">
        <w:rPr>
          <w:rFonts w:hint="eastAsia"/>
          <w:highlight w:val="yellow"/>
        </w:rPr>
        <w:t>2</w:t>
      </w:r>
      <w:r w:rsidRPr="002E3C10">
        <w:rPr>
          <w:rFonts w:hint="eastAsia"/>
          <w:highlight w:val="yellow"/>
        </w:rPr>
        <w:t>万，</w:t>
      </w:r>
      <w:r w:rsidR="00F85615">
        <w:rPr>
          <w:rFonts w:hint="eastAsia"/>
          <w:highlight w:val="yellow"/>
        </w:rPr>
        <w:t>3</w:t>
      </w:r>
      <w:r w:rsidRPr="002E3C10">
        <w:rPr>
          <w:rFonts w:hint="eastAsia"/>
          <w:highlight w:val="yellow"/>
        </w:rPr>
        <w:t>万的大飘字</w:t>
      </w:r>
      <w:r>
        <w:rPr>
          <w:rFonts w:hint="eastAsia"/>
        </w:rPr>
        <w:t>；</w:t>
      </w:r>
    </w:p>
    <w:p w:rsidR="002E3C10" w:rsidRDefault="002E3C10" w:rsidP="002E3C10">
      <w:pPr>
        <w:pStyle w:val="aa"/>
        <w:ind w:left="840" w:firstLineChars="0" w:firstLine="0"/>
      </w:pPr>
      <w:r>
        <w:rPr>
          <w:rFonts w:hint="eastAsia"/>
        </w:rPr>
        <w:t>接着反馈获得</w:t>
      </w:r>
      <w:del w:id="0" w:author="caiman" w:date="2018-11-19T15:55:00Z">
        <w:r w:rsidDel="00A363A6">
          <w:rPr>
            <w:rFonts w:hint="eastAsia"/>
          </w:rPr>
          <w:delText>10</w:delText>
        </w:r>
      </w:del>
      <w:ins w:id="1" w:author="caiman" w:date="2018-11-19T15:55:00Z">
        <w:r w:rsidR="00A363A6">
          <w:rPr>
            <w:rFonts w:hint="eastAsia"/>
          </w:rPr>
          <w:t>3</w:t>
        </w:r>
      </w:ins>
      <w:r>
        <w:rPr>
          <w:rFonts w:hint="eastAsia"/>
        </w:rPr>
        <w:t>万金币的奖励反馈弹框；</w:t>
      </w:r>
    </w:p>
    <w:p w:rsidR="002E3C10" w:rsidRDefault="002E3C10" w:rsidP="002E3C10">
      <w:pPr>
        <w:pStyle w:val="aa"/>
        <w:numPr>
          <w:ilvl w:val="1"/>
          <w:numId w:val="3"/>
        </w:numPr>
        <w:ind w:firstLineChars="0"/>
      </w:pPr>
      <w:r>
        <w:rPr>
          <w:rFonts w:hint="eastAsia"/>
        </w:rPr>
        <w:t>第二次许愿</w:t>
      </w:r>
    </w:p>
    <w:p w:rsidR="002E3C10" w:rsidRDefault="002E3C10" w:rsidP="002E3C10">
      <w:pPr>
        <w:pStyle w:val="aa"/>
        <w:ind w:left="840" w:firstLineChars="0" w:firstLine="0"/>
      </w:pPr>
      <w:r>
        <w:rPr>
          <w:rFonts w:hint="eastAsia"/>
        </w:rPr>
        <w:t>如上流程走完后，面板显示如下：</w:t>
      </w:r>
    </w:p>
    <w:p w:rsidR="00DD1FBE" w:rsidRDefault="006811AB" w:rsidP="00DD1FBE">
      <w:pPr>
        <w:pStyle w:val="aa"/>
        <w:ind w:left="840" w:firstLineChars="0" w:firstLine="0"/>
      </w:pPr>
      <w:r>
        <w:object w:dxaOrig="11614" w:dyaOrig="6930">
          <v:shape id="_x0000_i1027" type="#_x0000_t75" style="width:415.5pt;height:247.5pt" o:ole="">
            <v:imagedata r:id="rId14" o:title=""/>
          </v:shape>
          <o:OLEObject Type="Embed" ProgID="Visio.Drawing.11" ShapeID="_x0000_i1027" DrawAspect="Content" ObjectID="_1604153594" r:id="rId15"/>
        </w:object>
      </w:r>
      <w:r w:rsidR="00DD1FBE">
        <w:rPr>
          <w:rFonts w:hint="eastAsia"/>
        </w:rPr>
        <w:t>玩家点击【试一试】按钮后，扣除</w:t>
      </w:r>
      <w:del w:id="2" w:author="caiman" w:date="2018-11-19T15:54:00Z">
        <w:r w:rsidR="00DD1FBE" w:rsidDel="00A363A6">
          <w:rPr>
            <w:rFonts w:hint="eastAsia"/>
          </w:rPr>
          <w:delText>500</w:delText>
        </w:r>
      </w:del>
      <w:ins w:id="3" w:author="caiman" w:date="2018-11-19T15:54:00Z">
        <w:r w:rsidR="00A363A6">
          <w:rPr>
            <w:rFonts w:hint="eastAsia"/>
          </w:rPr>
          <w:t>1</w:t>
        </w:r>
      </w:ins>
      <w:r w:rsidR="00DD1FBE">
        <w:rPr>
          <w:rFonts w:hint="eastAsia"/>
        </w:rPr>
        <w:t>金币，播放面板动画：</w:t>
      </w:r>
    </w:p>
    <w:p w:rsidR="00DD1FBE" w:rsidRPr="00DD1FBE" w:rsidRDefault="00DD1FBE" w:rsidP="00DD1FBE">
      <w:pPr>
        <w:pStyle w:val="aa"/>
        <w:ind w:left="840" w:firstLineChars="0" w:firstLine="0"/>
      </w:pPr>
      <w:r w:rsidRPr="002E3C10">
        <w:rPr>
          <w:rFonts w:hint="eastAsia"/>
          <w:highlight w:val="yellow"/>
        </w:rPr>
        <w:t>阿</w:t>
      </w:r>
      <w:r w:rsidRPr="00DD1FBE">
        <w:rPr>
          <w:rFonts w:hint="eastAsia"/>
          <w:highlight w:val="yellow"/>
        </w:rPr>
        <w:t>拉丁小奥奇回到神灯里面，神灯里冒出类似阿拉丁神灯许愿的青烟，接着出现一个</w:t>
      </w:r>
      <w:r w:rsidR="00353683">
        <w:rPr>
          <w:rFonts w:hint="eastAsia"/>
          <w:highlight w:val="yellow"/>
        </w:rPr>
        <w:t>传说王者诺亚的形象，然后冒一阵烟，变成了</w:t>
      </w:r>
      <w:r w:rsidRPr="00DD1FBE">
        <w:rPr>
          <w:rFonts w:hint="eastAsia"/>
          <w:highlight w:val="yellow"/>
        </w:rPr>
        <w:t>神职诺亚；</w:t>
      </w:r>
    </w:p>
    <w:p w:rsidR="00DD1FBE" w:rsidRDefault="00DD1FBE" w:rsidP="00DD1FBE">
      <w:pPr>
        <w:pStyle w:val="aa"/>
        <w:ind w:left="840" w:firstLineChars="0" w:firstLine="0"/>
      </w:pPr>
      <w:r>
        <w:rPr>
          <w:rFonts w:hint="eastAsia"/>
        </w:rPr>
        <w:t>接着反馈获得精灵的通用弹框；</w:t>
      </w:r>
    </w:p>
    <w:p w:rsidR="00DD1FBE" w:rsidRDefault="00DD1FBE" w:rsidP="00DD1FBE">
      <w:pPr>
        <w:pStyle w:val="aa"/>
        <w:numPr>
          <w:ilvl w:val="1"/>
          <w:numId w:val="3"/>
        </w:numPr>
        <w:ind w:firstLineChars="0"/>
      </w:pPr>
      <w:r>
        <w:rPr>
          <w:rFonts w:hint="eastAsia"/>
        </w:rPr>
        <w:t>出场结束</w:t>
      </w:r>
    </w:p>
    <w:p w:rsidR="00353683" w:rsidRDefault="00353683" w:rsidP="00353683">
      <w:pPr>
        <w:pStyle w:val="aa"/>
        <w:ind w:left="840" w:firstLineChars="0" w:firstLine="0"/>
      </w:pPr>
      <w:r>
        <w:rPr>
          <w:rFonts w:hint="eastAsia"/>
        </w:rPr>
        <w:t>结束上述流程后，面板如下显示：</w:t>
      </w:r>
    </w:p>
    <w:p w:rsidR="00353683" w:rsidRDefault="006811AB" w:rsidP="00353683">
      <w:pPr>
        <w:pStyle w:val="aa"/>
        <w:ind w:left="840" w:firstLineChars="0" w:firstLine="0"/>
      </w:pPr>
      <w:r>
        <w:object w:dxaOrig="11614" w:dyaOrig="6930">
          <v:shape id="_x0000_i1028" type="#_x0000_t75" style="width:415.5pt;height:247.5pt" o:ole="">
            <v:imagedata r:id="rId16" o:title=""/>
          </v:shape>
          <o:OLEObject Type="Embed" ProgID="Visio.Drawing.11" ShapeID="_x0000_i1028" DrawAspect="Content" ObjectID="_1604153595" r:id="rId17"/>
        </w:object>
      </w:r>
      <w:r w:rsidR="00353683">
        <w:rPr>
          <w:rFonts w:hint="eastAsia"/>
        </w:rPr>
        <w:t>接着冒泡变为如下文字：</w:t>
      </w:r>
    </w:p>
    <w:p w:rsidR="00353683" w:rsidRDefault="00353683" w:rsidP="00353683">
      <w:pPr>
        <w:pStyle w:val="aa"/>
        <w:ind w:left="840" w:firstLineChars="0" w:firstLine="0"/>
      </w:pPr>
      <w:r>
        <w:object w:dxaOrig="2635" w:dyaOrig="935">
          <v:shape id="_x0000_i1029" type="#_x0000_t75" style="width:132pt;height:46.5pt" o:ole="">
            <v:imagedata r:id="rId18" o:title=""/>
          </v:shape>
          <o:OLEObject Type="Embed" ProgID="Visio.Drawing.11" ShapeID="_x0000_i1029" DrawAspect="Content" ObjectID="_1604153596" r:id="rId19"/>
        </w:object>
      </w:r>
    </w:p>
    <w:p w:rsidR="00353683" w:rsidRDefault="00353683" w:rsidP="00353683">
      <w:pPr>
        <w:pStyle w:val="aa"/>
        <w:ind w:left="840" w:firstLineChars="0" w:firstLine="0"/>
      </w:pPr>
      <w:r>
        <w:rPr>
          <w:rFonts w:hint="eastAsia"/>
        </w:rPr>
        <w:t>接着冒泡变为如下文字：</w:t>
      </w:r>
    </w:p>
    <w:p w:rsidR="00353683" w:rsidRPr="00353683" w:rsidRDefault="00353683" w:rsidP="00353683">
      <w:pPr>
        <w:pStyle w:val="aa"/>
        <w:ind w:left="840" w:firstLineChars="0" w:firstLine="0"/>
      </w:pPr>
      <w:r>
        <w:object w:dxaOrig="2635" w:dyaOrig="935">
          <v:shape id="_x0000_i1030" type="#_x0000_t75" style="width:132pt;height:46.5pt" o:ole="">
            <v:imagedata r:id="rId20" o:title=""/>
          </v:shape>
          <o:OLEObject Type="Embed" ProgID="Visio.Drawing.11" ShapeID="_x0000_i1030" DrawAspect="Content" ObjectID="_1604153597" r:id="rId21"/>
        </w:object>
      </w:r>
    </w:p>
    <w:p w:rsidR="002E3C10" w:rsidRPr="00DD1FBE" w:rsidRDefault="002E3C10" w:rsidP="002E3C10">
      <w:pPr>
        <w:pStyle w:val="aa"/>
        <w:ind w:left="840" w:firstLineChars="0" w:firstLine="0"/>
      </w:pPr>
    </w:p>
    <w:p w:rsidR="00353683" w:rsidRDefault="00353683" w:rsidP="00174238">
      <w:pPr>
        <w:pStyle w:val="3"/>
        <w:numPr>
          <w:ilvl w:val="1"/>
          <w:numId w:val="1"/>
        </w:numPr>
      </w:pPr>
      <w:r>
        <w:rPr>
          <w:rFonts w:hint="eastAsia"/>
        </w:rPr>
        <w:t>抽奖面板</w:t>
      </w:r>
    </w:p>
    <w:p w:rsidR="00353683" w:rsidRDefault="00353683" w:rsidP="00353683">
      <w:r>
        <w:rPr>
          <w:rFonts w:hint="eastAsia"/>
        </w:rPr>
        <w:t>结束上述流程后</w:t>
      </w:r>
      <w:r w:rsidR="00CD75D7">
        <w:rPr>
          <w:rFonts w:hint="eastAsia"/>
        </w:rPr>
        <w:t xml:space="preserve"> </w:t>
      </w:r>
      <w:r w:rsidR="00CD75D7">
        <w:rPr>
          <w:rFonts w:hint="eastAsia"/>
        </w:rPr>
        <w:t>或</w:t>
      </w:r>
      <w:r w:rsidR="00CD75D7">
        <w:rPr>
          <w:rFonts w:hint="eastAsia"/>
        </w:rPr>
        <w:t xml:space="preserve"> </w:t>
      </w:r>
      <w:r w:rsidR="00CD75D7">
        <w:rPr>
          <w:rFonts w:hint="eastAsia"/>
        </w:rPr>
        <w:t>玩家每次重置奖励后</w:t>
      </w:r>
      <w:r>
        <w:rPr>
          <w:rFonts w:hint="eastAsia"/>
        </w:rPr>
        <w:t>，面板变为常规抽奖面板如下：</w:t>
      </w:r>
    </w:p>
    <w:p w:rsidR="00353683" w:rsidRPr="00353683" w:rsidRDefault="006811AB" w:rsidP="00353683">
      <w:r>
        <w:object w:dxaOrig="11614" w:dyaOrig="7860">
          <v:shape id="_x0000_i1031" type="#_x0000_t75" style="width:415.5pt;height:281.25pt" o:ole="">
            <v:imagedata r:id="rId22" o:title=""/>
          </v:shape>
          <o:OLEObject Type="Embed" ProgID="Visio.Drawing.11" ShapeID="_x0000_i1031" DrawAspect="Content" ObjectID="_1604153598" r:id="rId23"/>
        </w:object>
      </w:r>
    </w:p>
    <w:p w:rsidR="00353683" w:rsidRDefault="006B7CDA" w:rsidP="00353683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美术</w:t>
      </w:r>
      <w:r w:rsidR="00353683">
        <w:rPr>
          <w:rFonts w:hint="eastAsia"/>
        </w:rPr>
        <w:t>说明</w:t>
      </w:r>
    </w:p>
    <w:p w:rsidR="00CD75D7" w:rsidRDefault="00CD75D7" w:rsidP="006B7CDA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右边的大奖励有两帧</w:t>
      </w:r>
    </w:p>
    <w:p w:rsidR="00CD75D7" w:rsidRDefault="00CD75D7" w:rsidP="00CD75D7">
      <w:pPr>
        <w:pStyle w:val="aa"/>
        <w:ind w:left="840" w:firstLineChars="0" w:firstLine="0"/>
      </w:pPr>
      <w:r>
        <w:object w:dxaOrig="2154" w:dyaOrig="3315">
          <v:shape id="_x0000_i1032" type="#_x0000_t75" style="width:108pt;height:165.75pt" o:ole="">
            <v:imagedata r:id="rId24" o:title=""/>
          </v:shape>
          <o:OLEObject Type="Embed" ProgID="Visio.Drawing.11" ShapeID="_x0000_i1032" DrawAspect="Content" ObjectID="_1604153599" r:id="rId25"/>
        </w:objec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object w:dxaOrig="2154" w:dyaOrig="3315">
          <v:shape id="_x0000_i1033" type="#_x0000_t75" style="width:108pt;height:165.75pt" o:ole="">
            <v:imagedata r:id="rId26" o:title=""/>
          </v:shape>
          <o:OLEObject Type="Embed" ProgID="Visio.Drawing.11" ShapeID="_x0000_i1033" DrawAspect="Content" ObjectID="_1604153600" r:id="rId27"/>
        </w:object>
      </w:r>
    </w:p>
    <w:p w:rsidR="00565AA9" w:rsidRDefault="00565AA9" w:rsidP="006B7CDA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面板上面此时出现抽奖可以获得的奖励，包括“我要王诺”四个字；</w:t>
      </w:r>
    </w:p>
    <w:p w:rsidR="006B7CDA" w:rsidRDefault="00565AA9" w:rsidP="006B7CDA">
      <w:pPr>
        <w:pStyle w:val="aa"/>
        <w:numPr>
          <w:ilvl w:val="0"/>
          <w:numId w:val="4"/>
        </w:numPr>
        <w:ind w:firstLineChars="0"/>
      </w:pPr>
      <w:r>
        <w:object w:dxaOrig="3851" w:dyaOrig="849">
          <v:shape id="_x0000_i1034" type="#_x0000_t75" style="width:192.75pt;height:42.75pt" o:ole="">
            <v:imagedata r:id="rId28" o:title=""/>
          </v:shape>
          <o:OLEObject Type="Embed" ProgID="Visio.Drawing.11" ShapeID="_x0000_i1034" DrawAspect="Content" ObjectID="_1604153601" r:id="rId29"/>
        </w:object>
      </w:r>
      <w:r>
        <w:rPr>
          <w:rFonts w:hint="eastAsia"/>
        </w:rPr>
        <w:t>：</w:t>
      </w:r>
    </w:p>
    <w:p w:rsidR="006B7CDA" w:rsidRDefault="00565AA9" w:rsidP="006B7CDA">
      <w:pPr>
        <w:pStyle w:val="aa"/>
        <w:ind w:left="840" w:firstLineChars="0" w:firstLine="0"/>
      </w:pPr>
      <w:r>
        <w:rPr>
          <w:rFonts w:hint="eastAsia"/>
        </w:rPr>
        <w:t>这四个字的边框要突出标示一下，文字做成比较漂亮的艺术字；</w:t>
      </w:r>
    </w:p>
    <w:p w:rsidR="00565AA9" w:rsidRDefault="00565AA9" w:rsidP="006B7CDA">
      <w:pPr>
        <w:pStyle w:val="aa"/>
        <w:ind w:left="840" w:firstLineChars="0" w:firstLine="0"/>
      </w:pPr>
      <w:r>
        <w:rPr>
          <w:rFonts w:hint="eastAsia"/>
        </w:rPr>
        <w:t>每个字有</w:t>
      </w:r>
      <w:r>
        <w:rPr>
          <w:rFonts w:hint="eastAsia"/>
        </w:rPr>
        <w:t>2</w:t>
      </w:r>
      <w:r w:rsidR="006B7CDA">
        <w:rPr>
          <w:rFonts w:hint="eastAsia"/>
        </w:rPr>
        <w:t>帧，暗，亮，当玩家抽中后亮起</w:t>
      </w:r>
      <w:r>
        <w:rPr>
          <w:rFonts w:hint="eastAsia"/>
        </w:rPr>
        <w:t>，未抽中的时候显示暗；</w:t>
      </w:r>
    </w:p>
    <w:p w:rsidR="006B7CDA" w:rsidRDefault="006B7CDA" w:rsidP="006B7CDA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当抽中</w:t>
      </w:r>
      <w:del w:id="4" w:author="caiman" w:date="2018-11-19T14:09:00Z">
        <w:r w:rsidDel="00866927">
          <w:rPr>
            <w:rFonts w:hint="eastAsia"/>
          </w:rPr>
          <w:delText>非</w:delText>
        </w:r>
      </w:del>
      <w:ins w:id="5" w:author="caiman" w:date="2018-11-19T14:09:00Z">
        <w:r w:rsidR="00866927">
          <w:rPr>
            <w:rFonts w:hint="eastAsia"/>
          </w:rPr>
          <w:t>“</w:t>
        </w:r>
      </w:ins>
      <w:r>
        <w:rPr>
          <w:rFonts w:hint="eastAsia"/>
        </w:rPr>
        <w:t>字</w:t>
      </w:r>
      <w:ins w:id="6" w:author="caiman" w:date="2018-11-19T14:09:00Z">
        <w:r w:rsidR="00866927">
          <w:rPr>
            <w:rFonts w:hint="eastAsia"/>
          </w:rPr>
          <w:t>”</w:t>
        </w:r>
      </w:ins>
      <w:r>
        <w:rPr>
          <w:rFonts w:hint="eastAsia"/>
        </w:rPr>
        <w:t>的普通奖励时，奖励上面要显示已获得的标签如下：</w:t>
      </w:r>
    </w:p>
    <w:p w:rsidR="006B7CDA" w:rsidRDefault="006B7CDA" w:rsidP="006B7CDA">
      <w:pPr>
        <w:pStyle w:val="aa"/>
        <w:ind w:left="840" w:firstLineChars="0" w:firstLine="0"/>
      </w:pPr>
      <w:r>
        <w:object w:dxaOrig="1265" w:dyaOrig="1235">
          <v:shape id="_x0000_i1035" type="#_x0000_t75" style="width:63pt;height:61.5pt" o:ole="">
            <v:imagedata r:id="rId30" o:title=""/>
          </v:shape>
          <o:OLEObject Type="Embed" ProgID="Visio.Drawing.11" ShapeID="_x0000_i1035" DrawAspect="Content" ObjectID="_1604153602" r:id="rId31"/>
        </w:object>
      </w:r>
    </w:p>
    <w:p w:rsidR="006B7CDA" w:rsidRDefault="006B7CDA" w:rsidP="006B7CDA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玩家悬浮</w:t>
      </w:r>
      <w:r>
        <w:object w:dxaOrig="475" w:dyaOrig="475">
          <v:shape id="_x0000_i1036" type="#_x0000_t75" style="width:24pt;height:24pt" o:ole="">
            <v:imagedata r:id="rId32" o:title=""/>
          </v:shape>
          <o:OLEObject Type="Embed" ProgID="Visio.Drawing.11" ShapeID="_x0000_i1036" DrawAspect="Content" ObjectID="_1604153603" r:id="rId33"/>
        </w:object>
      </w:r>
      <w:r>
        <w:rPr>
          <w:rFonts w:hint="eastAsia"/>
        </w:rPr>
        <w:t>此处时，显示悬浮提示如下：</w:t>
      </w:r>
    </w:p>
    <w:p w:rsidR="006B7CDA" w:rsidRPr="00565AA9" w:rsidRDefault="006B7CDA" w:rsidP="006B7CDA">
      <w:pPr>
        <w:pStyle w:val="aa"/>
        <w:ind w:left="840" w:firstLineChars="0" w:firstLine="0"/>
      </w:pPr>
      <w:r>
        <w:object w:dxaOrig="4023" w:dyaOrig="1197">
          <v:shape id="_x0000_i1037" type="#_x0000_t75" style="width:201pt;height:60pt" o:ole="">
            <v:imagedata r:id="rId34" o:title=""/>
          </v:shape>
          <o:OLEObject Type="Embed" ProgID="Visio.Drawing.11" ShapeID="_x0000_i1037" DrawAspect="Content" ObjectID="_1604153604" r:id="rId35"/>
        </w:object>
      </w:r>
    </w:p>
    <w:p w:rsidR="00565AA9" w:rsidRDefault="006B7CDA" w:rsidP="006B7CDA">
      <w:pPr>
        <w:pStyle w:val="aa"/>
        <w:numPr>
          <w:ilvl w:val="0"/>
          <w:numId w:val="4"/>
        </w:numPr>
        <w:ind w:firstLineChars="0"/>
      </w:pPr>
      <w:r>
        <w:object w:dxaOrig="2193" w:dyaOrig="814">
          <v:shape id="_x0000_i1038" type="#_x0000_t75" style="width:109.5pt;height:40.5pt" o:ole="">
            <v:imagedata r:id="rId36" o:title=""/>
          </v:shape>
          <o:OLEObject Type="Embed" ProgID="Visio.Drawing.11" ShapeID="_x0000_i1038" DrawAspect="Content" ObjectID="_1604153605" r:id="rId37"/>
        </w:object>
      </w:r>
    </w:p>
    <w:p w:rsidR="006B7CDA" w:rsidRDefault="006B7CDA" w:rsidP="006B7CDA">
      <w:pPr>
        <w:pStyle w:val="aa"/>
        <w:ind w:left="840" w:firstLineChars="0" w:firstLine="0"/>
      </w:pPr>
      <w:r>
        <w:rPr>
          <w:rFonts w:hint="eastAsia"/>
        </w:rPr>
        <w:t>抽奖消耗有</w:t>
      </w:r>
      <w:r>
        <w:rPr>
          <w:rFonts w:hint="eastAsia"/>
        </w:rPr>
        <w:t>2</w:t>
      </w:r>
      <w:r>
        <w:rPr>
          <w:rFonts w:hint="eastAsia"/>
        </w:rPr>
        <w:t>帧：消耗金币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消耗钻石</w:t>
      </w:r>
    </w:p>
    <w:p w:rsidR="00FE18FE" w:rsidRDefault="00353683" w:rsidP="00FE18FE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开发说明</w:t>
      </w:r>
    </w:p>
    <w:p w:rsidR="00FE18FE" w:rsidRDefault="00565AA9" w:rsidP="008C1301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玩家点击【我要王诺】按钮后，</w:t>
      </w:r>
      <w:r w:rsidR="00FE18FE">
        <w:rPr>
          <w:rFonts w:hint="eastAsia"/>
        </w:rPr>
        <w:t>根据本次消耗反馈如下相应提示：</w:t>
      </w:r>
    </w:p>
    <w:p w:rsidR="00FE18FE" w:rsidRPr="00FE18FE" w:rsidRDefault="00FE18FE" w:rsidP="00FE18FE">
      <w:pPr>
        <w:pStyle w:val="aa"/>
        <w:ind w:left="420" w:firstLineChars="0" w:firstLine="0"/>
      </w:pPr>
      <w:r>
        <w:object w:dxaOrig="5498" w:dyaOrig="4307">
          <v:shape id="_x0000_i1039" type="#_x0000_t75" style="width:162pt;height:126.75pt" o:ole="">
            <v:imagedata r:id="rId38" o:title=""/>
          </v:shape>
          <o:OLEObject Type="Embed" ProgID="Visio.Drawing.11" ShapeID="_x0000_i1039" DrawAspect="Content" ObjectID="_1604153606" r:id="rId39"/>
        </w:object>
      </w:r>
      <w:r>
        <w:object w:dxaOrig="5498" w:dyaOrig="4307">
          <v:shape id="_x0000_i1040" type="#_x0000_t75" style="width:165pt;height:129pt" o:ole="">
            <v:imagedata r:id="rId40" o:title=""/>
          </v:shape>
          <o:OLEObject Type="Embed" ProgID="Visio.Drawing.11" ShapeID="_x0000_i1040" DrawAspect="Content" ObjectID="_1604153607" r:id="rId41"/>
        </w:object>
      </w:r>
    </w:p>
    <w:p w:rsidR="00FE18FE" w:rsidRDefault="00FE18FE" w:rsidP="00FE18FE">
      <w:pPr>
        <w:pStyle w:val="aa"/>
        <w:ind w:left="420" w:firstLineChars="0" w:firstLine="0"/>
      </w:pPr>
      <w:r>
        <w:rPr>
          <w:rFonts w:hint="eastAsia"/>
        </w:rPr>
        <w:t>点击【确定】后，进入如下判断：</w:t>
      </w:r>
    </w:p>
    <w:p w:rsidR="00FE18FE" w:rsidRDefault="00FE18FE" w:rsidP="00FE18FE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玩家已经拥有传说王者诺亚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rPr>
          <w:rFonts w:hint="eastAsia"/>
        </w:rPr>
        <w:t>开启了传说进化，则反馈如下提示：</w:t>
      </w:r>
    </w:p>
    <w:p w:rsidR="00FE18FE" w:rsidRDefault="00FE18FE" w:rsidP="00FE18FE">
      <w:pPr>
        <w:pStyle w:val="aa"/>
        <w:ind w:left="840" w:firstLineChars="0" w:firstLine="0"/>
      </w:pPr>
      <w:r>
        <w:object w:dxaOrig="7170" w:dyaOrig="5016">
          <v:shape id="_x0000_i1041" type="#_x0000_t75" style="width:260.25pt;height:182.25pt" o:ole="">
            <v:imagedata r:id="rId42" o:title=""/>
          </v:shape>
          <o:OLEObject Type="Embed" ProgID="Visio.Drawing.11" ShapeID="_x0000_i1041" DrawAspect="Content" ObjectID="_1604153608" r:id="rId43"/>
        </w:object>
      </w:r>
    </w:p>
    <w:p w:rsidR="00FE18FE" w:rsidRDefault="00FE18FE" w:rsidP="00FE18FE">
      <w:pPr>
        <w:pStyle w:val="aa"/>
        <w:ind w:left="840" w:firstLineChars="0" w:firstLine="0"/>
      </w:pPr>
      <w:r>
        <w:rPr>
          <w:rFonts w:hint="eastAsia"/>
        </w:rPr>
        <w:t>玩家点击【继续许愿】按钮，进入</w:t>
      </w:r>
      <w:r w:rsidR="008C1301">
        <w:rPr>
          <w:rFonts w:hint="eastAsia"/>
        </w:rPr>
        <w:t>1.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:rsidR="008C1301" w:rsidRDefault="00FE18FE" w:rsidP="008C1301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扣除相应的消耗，播放许愿动画：</w:t>
      </w:r>
    </w:p>
    <w:p w:rsidR="00FE18FE" w:rsidRDefault="00FE18FE" w:rsidP="00FE18FE">
      <w:pPr>
        <w:pStyle w:val="aa"/>
        <w:ind w:left="840" w:firstLineChars="0" w:firstLine="0"/>
      </w:pPr>
      <w:r w:rsidRPr="00237604">
        <w:rPr>
          <w:rFonts w:hint="eastAsia"/>
          <w:highlight w:val="yellow"/>
        </w:rPr>
        <w:t>光圈在数个奖励上滚动，最后停在其中一个奖励之中</w:t>
      </w:r>
    </w:p>
    <w:p w:rsidR="002E3C10" w:rsidRDefault="008C1301" w:rsidP="008C1301">
      <w:pPr>
        <w:pStyle w:val="aa"/>
        <w:ind w:left="840" w:firstLineChars="0" w:firstLine="0"/>
      </w:pPr>
      <w:r w:rsidRPr="008C1301">
        <w:rPr>
          <w:rFonts w:hint="eastAsia"/>
          <w:noProof/>
        </w:rPr>
        <w:drawing>
          <wp:inline distT="0" distB="0" distL="0" distR="0">
            <wp:extent cx="2836293" cy="2181087"/>
            <wp:effectExtent l="19050" t="0" r="2157" b="0"/>
            <wp:docPr id="1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489" cy="2182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301" w:rsidRDefault="008C1301" w:rsidP="008C1301">
      <w:pPr>
        <w:pStyle w:val="aa"/>
        <w:ind w:left="840" w:firstLineChars="0" w:firstLine="0"/>
      </w:pPr>
      <w:r>
        <w:rPr>
          <w:rFonts w:hint="eastAsia"/>
        </w:rPr>
        <w:t>抽取到普通奖励时，直接打上【已获得】标签；</w:t>
      </w:r>
    </w:p>
    <w:p w:rsidR="008C1301" w:rsidRDefault="008C1301" w:rsidP="008C1301">
      <w:pPr>
        <w:pStyle w:val="aa"/>
        <w:ind w:left="840" w:firstLineChars="0" w:firstLine="0"/>
      </w:pPr>
      <w:r>
        <w:rPr>
          <w:rFonts w:hint="eastAsia"/>
        </w:rPr>
        <w:t>抽取到</w:t>
      </w:r>
      <w:r>
        <w:rPr>
          <w:rFonts w:hint="eastAsia"/>
        </w:rPr>
        <w:t>4</w:t>
      </w:r>
      <w:r>
        <w:rPr>
          <w:rFonts w:hint="eastAsia"/>
        </w:rPr>
        <w:t>个字中的</w:t>
      </w:r>
      <w:r>
        <w:rPr>
          <w:rFonts w:hint="eastAsia"/>
        </w:rPr>
        <w:t>1</w:t>
      </w:r>
      <w:r>
        <w:rPr>
          <w:rFonts w:hint="eastAsia"/>
        </w:rPr>
        <w:t>个时，反馈动画文字：</w:t>
      </w:r>
    </w:p>
    <w:p w:rsidR="008C1301" w:rsidRDefault="008C1301" w:rsidP="008C1301">
      <w:pPr>
        <w:pStyle w:val="aa"/>
        <w:ind w:left="840" w:firstLineChars="0" w:firstLine="0"/>
      </w:pPr>
      <w:r w:rsidRPr="008C1301">
        <w:rPr>
          <w:rFonts w:hint="eastAsia"/>
          <w:highlight w:val="yellow"/>
        </w:rPr>
        <w:t>“恭喜你，点亮了【文字图标】，距离王诺又进了一步呢！”</w:t>
      </w:r>
    </w:p>
    <w:p w:rsidR="008C1301" w:rsidRDefault="008C1301" w:rsidP="008C1301">
      <w:pPr>
        <w:pStyle w:val="aa"/>
        <w:ind w:left="840" w:firstLineChars="0" w:firstLine="0"/>
      </w:pPr>
      <w:r w:rsidRPr="008C1301">
        <w:rPr>
          <w:rFonts w:hint="eastAsia"/>
          <w:highlight w:val="yellow"/>
        </w:rPr>
        <w:t>接着对应的文字框又暗变亮；</w:t>
      </w:r>
    </w:p>
    <w:p w:rsidR="008C1301" w:rsidRDefault="008C1301" w:rsidP="008C1301">
      <w:pPr>
        <w:pStyle w:val="aa"/>
        <w:ind w:left="840" w:firstLineChars="0" w:firstLine="0"/>
      </w:pPr>
    </w:p>
    <w:p w:rsidR="008C1301" w:rsidRDefault="008C1301" w:rsidP="008C1301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当玩家抽取到</w:t>
      </w:r>
      <w:r>
        <w:rPr>
          <w:rFonts w:hint="eastAsia"/>
        </w:rPr>
        <w:t>4</w:t>
      </w:r>
      <w:r>
        <w:rPr>
          <w:rFonts w:hint="eastAsia"/>
        </w:rPr>
        <w:t>个字的时候，播放面板动画：</w:t>
      </w:r>
    </w:p>
    <w:p w:rsidR="008C1301" w:rsidRDefault="008C1301" w:rsidP="008C1301">
      <w:pPr>
        <w:pStyle w:val="aa"/>
        <w:ind w:left="840" w:firstLineChars="0" w:firstLine="0"/>
      </w:pPr>
      <w:r w:rsidRPr="008C1301">
        <w:rPr>
          <w:rFonts w:hint="eastAsia"/>
          <w:highlight w:val="yellow"/>
        </w:rPr>
        <w:t>4</w:t>
      </w:r>
      <w:r>
        <w:rPr>
          <w:rFonts w:hint="eastAsia"/>
          <w:highlight w:val="yellow"/>
        </w:rPr>
        <w:t>个字开始闪烁强烈光芒，</w:t>
      </w:r>
      <w:r w:rsidRPr="008C1301">
        <w:rPr>
          <w:rFonts w:hint="eastAsia"/>
          <w:highlight w:val="yellow"/>
        </w:rPr>
        <w:t>汇聚成</w:t>
      </w:r>
      <w:r>
        <w:rPr>
          <w:rFonts w:hint="eastAsia"/>
          <w:highlight w:val="yellow"/>
        </w:rPr>
        <w:t>4</w:t>
      </w:r>
      <w:r w:rsidRPr="008C1301">
        <w:rPr>
          <w:rFonts w:hint="eastAsia"/>
          <w:highlight w:val="yellow"/>
        </w:rPr>
        <w:t>道光</w:t>
      </w:r>
      <w:r>
        <w:rPr>
          <w:rFonts w:hint="eastAsia"/>
          <w:highlight w:val="yellow"/>
        </w:rPr>
        <w:t>球</w:t>
      </w:r>
      <w:r w:rsidRPr="008C1301">
        <w:rPr>
          <w:rFonts w:hint="eastAsia"/>
          <w:highlight w:val="yellow"/>
        </w:rPr>
        <w:t>，</w:t>
      </w:r>
      <w:r>
        <w:rPr>
          <w:rFonts w:hint="eastAsia"/>
          <w:highlight w:val="yellow"/>
        </w:rPr>
        <w:t>飞向按钮，然后</w:t>
      </w:r>
      <w:r w:rsidRPr="008C1301">
        <w:rPr>
          <w:rFonts w:hint="eastAsia"/>
          <w:highlight w:val="yellow"/>
        </w:rPr>
        <w:t>【我要王诺】按钮开始发光</w:t>
      </w:r>
    </w:p>
    <w:p w:rsidR="008C1301" w:rsidRPr="008C1301" w:rsidRDefault="008C1301" w:rsidP="008C1301">
      <w:pPr>
        <w:pStyle w:val="aa"/>
        <w:ind w:left="840" w:firstLineChars="0" w:firstLine="0"/>
      </w:pPr>
      <w:r>
        <w:rPr>
          <w:rFonts w:hint="eastAsia"/>
          <w:noProof/>
        </w:rPr>
        <w:drawing>
          <wp:inline distT="0" distB="0" distL="0" distR="0">
            <wp:extent cx="3397010" cy="1187672"/>
            <wp:effectExtent l="1905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192" cy="1188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301" w:rsidRDefault="008C1301" w:rsidP="008C1301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玩家点击已经发光的【我要王诺】按钮后，进入抽取大奖流程</w:t>
      </w:r>
    </w:p>
    <w:p w:rsidR="008C1301" w:rsidRDefault="008C1301" w:rsidP="008C1301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抽中王诺的玩家，在面板最下方播放走字</w:t>
      </w:r>
    </w:p>
    <w:p w:rsidR="008C1301" w:rsidRDefault="00974627" w:rsidP="008C1301">
      <w:pPr>
        <w:pStyle w:val="aa"/>
        <w:ind w:left="840" w:firstLineChars="0" w:firstLine="0"/>
      </w:pPr>
      <w:r>
        <w:object w:dxaOrig="11790" w:dyaOrig="338">
          <v:shape id="_x0000_i1042" type="#_x0000_t75" style="width:647.25pt;height:18.75pt" o:ole="">
            <v:imagedata r:id="rId46" o:title=""/>
          </v:shape>
          <o:OLEObject Type="Embed" ProgID="Visio.Drawing.11" ShapeID="_x0000_i1042" DrawAspect="Content" ObjectID="_1604153609" r:id="rId47"/>
        </w:object>
      </w:r>
    </w:p>
    <w:p w:rsidR="00174238" w:rsidRDefault="008C1301" w:rsidP="00174238">
      <w:pPr>
        <w:pStyle w:val="3"/>
        <w:numPr>
          <w:ilvl w:val="1"/>
          <w:numId w:val="1"/>
        </w:numPr>
      </w:pPr>
      <w:r>
        <w:rPr>
          <w:rFonts w:hint="eastAsia"/>
        </w:rPr>
        <w:t>大奖面板</w:t>
      </w:r>
    </w:p>
    <w:p w:rsidR="001D3FB1" w:rsidRPr="001D3FB1" w:rsidRDefault="001D3FB1" w:rsidP="001D3FB1">
      <w:r>
        <w:rPr>
          <w:rFonts w:hint="eastAsia"/>
        </w:rPr>
        <w:t>当玩家可以抽取大奖时，面板直接变成如下形式：</w:t>
      </w:r>
    </w:p>
    <w:p w:rsidR="00174238" w:rsidRDefault="00A363A6" w:rsidP="00174238">
      <w:r>
        <w:object w:dxaOrig="11891" w:dyaOrig="6948">
          <v:shape id="_x0000_i1043" type="#_x0000_t75" style="width:414.75pt;height:242.25pt" o:ole="">
            <v:imagedata r:id="rId48" o:title=""/>
          </v:shape>
          <o:OLEObject Type="Embed" ProgID="Visio.Drawing.11" ShapeID="_x0000_i1043" DrawAspect="Content" ObjectID="_1604153610" r:id="rId49"/>
        </w:object>
      </w:r>
    </w:p>
    <w:p w:rsidR="001D3FB1" w:rsidRDefault="001D3FB1" w:rsidP="001D3FB1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玩家点击【我要王诺】按钮后，反馈抽奖动画：</w:t>
      </w:r>
    </w:p>
    <w:p w:rsidR="001D3FB1" w:rsidRDefault="001D3FB1" w:rsidP="00174238">
      <w:r>
        <w:rPr>
          <w:rFonts w:hint="eastAsia"/>
          <w:highlight w:val="yellow"/>
        </w:rPr>
        <w:t>奖励光圈</w:t>
      </w:r>
      <w:r w:rsidRPr="001D3FB1">
        <w:rPr>
          <w:rFonts w:hint="eastAsia"/>
          <w:highlight w:val="yellow"/>
        </w:rPr>
        <w:t>左右来回交替选中，速度由快变慢，最终停留在玩家抽中的那个奖励上</w:t>
      </w:r>
      <w:r>
        <w:rPr>
          <w:rFonts w:hint="eastAsia"/>
        </w:rPr>
        <w:t>，效果如下：</w:t>
      </w:r>
    </w:p>
    <w:p w:rsidR="001D3FB1" w:rsidRPr="001D3FB1" w:rsidRDefault="001D3FB1" w:rsidP="00174238">
      <w:r>
        <w:object w:dxaOrig="24591" w:dyaOrig="6948">
          <v:shape id="_x0000_i1044" type="#_x0000_t75" style="width:414pt;height:90pt" o:ole="">
            <v:imagedata r:id="rId50" o:title=""/>
          </v:shape>
          <o:OLEObject Type="Embed" ProgID="Visio.Drawing.11" ShapeID="_x0000_i1044" DrawAspect="Content" ObjectID="_1604153611" r:id="rId51"/>
        </w:object>
      </w:r>
    </w:p>
    <w:p w:rsidR="001D3FB1" w:rsidRDefault="001D3FB1" w:rsidP="001D3FB1">
      <w:r>
        <w:rPr>
          <w:rFonts w:hint="eastAsia"/>
        </w:rPr>
        <w:t>根据玩家抽中的奖励进行判断：</w:t>
      </w:r>
    </w:p>
    <w:p w:rsidR="001D3FB1" w:rsidRDefault="001D3FB1" w:rsidP="00CD75D7">
      <w:pPr>
        <w:pStyle w:val="aa"/>
        <w:numPr>
          <w:ilvl w:val="1"/>
          <w:numId w:val="10"/>
        </w:numPr>
        <w:ind w:leftChars="202" w:left="424" w:firstLineChars="0"/>
      </w:pPr>
      <w:r>
        <w:rPr>
          <w:rFonts w:hint="eastAsia"/>
        </w:rPr>
        <w:t>抽中王诺</w:t>
      </w:r>
    </w:p>
    <w:p w:rsidR="0008485C" w:rsidRDefault="0008485C" w:rsidP="00CD75D7">
      <w:pPr>
        <w:pStyle w:val="aa"/>
        <w:numPr>
          <w:ilvl w:val="2"/>
          <w:numId w:val="10"/>
        </w:numPr>
        <w:ind w:leftChars="405" w:left="850" w:firstLineChars="0"/>
      </w:pPr>
      <w:r>
        <w:rPr>
          <w:rFonts w:hint="eastAsia"/>
        </w:rPr>
        <w:t>玩家未开启王诺传说进化</w:t>
      </w:r>
    </w:p>
    <w:p w:rsidR="0008485C" w:rsidRDefault="0008485C" w:rsidP="0008485C">
      <w:pPr>
        <w:pStyle w:val="aa"/>
        <w:ind w:left="1680" w:firstLineChars="0" w:firstLine="0"/>
      </w:pPr>
      <w:r>
        <w:rPr>
          <w:rFonts w:hint="eastAsia"/>
          <w:highlight w:val="yellow"/>
        </w:rPr>
        <w:t>反馈获得传说王者诺亚动画，直接调用挑战的</w:t>
      </w:r>
    </w:p>
    <w:p w:rsidR="0008485C" w:rsidRDefault="0008485C" w:rsidP="0008485C">
      <w:pPr>
        <w:pStyle w:val="aa"/>
        <w:ind w:left="1680" w:firstLineChars="0" w:firstLine="0"/>
      </w:pPr>
      <w:r>
        <w:rPr>
          <w:rFonts w:hint="eastAsia"/>
          <w:highlight w:val="yellow"/>
        </w:rPr>
        <w:t>接着</w:t>
      </w:r>
      <w:r w:rsidRPr="0008485C">
        <w:rPr>
          <w:rFonts w:hint="eastAsia"/>
          <w:highlight w:val="yellow"/>
        </w:rPr>
        <w:t>反馈动画文字：哇塞，你的欧气爆炸，抽取到了传说王者诺亚！</w:t>
      </w:r>
    </w:p>
    <w:p w:rsidR="0008485C" w:rsidRPr="0008485C" w:rsidRDefault="0008485C" w:rsidP="0008485C">
      <w:pPr>
        <w:pStyle w:val="aa"/>
        <w:ind w:left="1680" w:firstLineChars="0" w:firstLine="0"/>
      </w:pPr>
      <w:r>
        <w:rPr>
          <w:rFonts w:hint="eastAsia"/>
        </w:rPr>
        <w:t>接着【我要王诺】按钮变为【传说进化】，点击后直接走挑战的传说进化流程。</w:t>
      </w:r>
    </w:p>
    <w:p w:rsidR="0008485C" w:rsidRDefault="0008485C" w:rsidP="00CD75D7">
      <w:pPr>
        <w:pStyle w:val="aa"/>
        <w:numPr>
          <w:ilvl w:val="2"/>
          <w:numId w:val="10"/>
        </w:numPr>
        <w:ind w:leftChars="405" w:left="850" w:firstLineChars="0"/>
      </w:pPr>
      <w:r>
        <w:rPr>
          <w:rFonts w:hint="eastAsia"/>
        </w:rPr>
        <w:t>玩家已开启传说进化</w:t>
      </w:r>
    </w:p>
    <w:p w:rsidR="0008485C" w:rsidRDefault="0008485C" w:rsidP="0008485C">
      <w:pPr>
        <w:pStyle w:val="aa"/>
        <w:ind w:left="1680" w:firstLineChars="0" w:firstLine="0"/>
      </w:pPr>
      <w:r>
        <w:rPr>
          <w:rFonts w:hint="eastAsia"/>
        </w:rPr>
        <w:t>直接反馈弹框如下：</w:t>
      </w:r>
    </w:p>
    <w:p w:rsidR="0008485C" w:rsidRDefault="0008485C" w:rsidP="0008485C">
      <w:pPr>
        <w:pStyle w:val="aa"/>
        <w:ind w:left="1680" w:firstLineChars="0" w:firstLine="0"/>
      </w:pPr>
      <w:r>
        <w:object w:dxaOrig="6765" w:dyaOrig="5299">
          <v:shape id="_x0000_i1045" type="#_x0000_t75" style="width:255.75pt;height:199.5pt" o:ole="">
            <v:imagedata r:id="rId52" o:title=""/>
          </v:shape>
          <o:OLEObject Type="Embed" ProgID="Visio.Drawing.11" ShapeID="_x0000_i1045" DrawAspect="Content" ObjectID="_1604153612" r:id="rId53"/>
        </w:object>
      </w:r>
    </w:p>
    <w:p w:rsidR="0008485C" w:rsidRDefault="0008485C" w:rsidP="0008485C">
      <w:pPr>
        <w:pStyle w:val="aa"/>
        <w:ind w:left="1680" w:firstLineChars="0" w:firstLine="0"/>
      </w:pPr>
      <w:r>
        <w:rPr>
          <w:rFonts w:hint="eastAsia"/>
        </w:rPr>
        <w:t>点击【好的】按钮后，关闭面板，反馈奖励重置动画文字：</w:t>
      </w:r>
    </w:p>
    <w:p w:rsidR="0008485C" w:rsidRDefault="00CD75D7" w:rsidP="0008485C">
      <w:pPr>
        <w:pStyle w:val="aa"/>
        <w:ind w:left="1680" w:firstLineChars="0" w:firstLine="0"/>
      </w:pPr>
      <w:r w:rsidRPr="00CD75D7">
        <w:rPr>
          <w:rFonts w:hint="eastAsia"/>
          <w:highlight w:val="yellow"/>
        </w:rPr>
        <w:t>恭喜你获得了大奖，许愿将会重置！</w:t>
      </w:r>
    </w:p>
    <w:p w:rsidR="001D3FB1" w:rsidRDefault="0008485C" w:rsidP="001D3FB1">
      <w:pPr>
        <w:pStyle w:val="aa"/>
        <w:numPr>
          <w:ilvl w:val="1"/>
          <w:numId w:val="10"/>
        </w:numPr>
        <w:ind w:firstLineChars="202" w:firstLine="424"/>
      </w:pPr>
      <w:r>
        <w:rPr>
          <w:rFonts w:hint="eastAsia"/>
        </w:rPr>
        <w:t>未抽中王诺</w:t>
      </w:r>
    </w:p>
    <w:p w:rsidR="00CD75D7" w:rsidRDefault="00CD75D7" w:rsidP="00CD75D7">
      <w:pPr>
        <w:pStyle w:val="aa"/>
        <w:ind w:left="840" w:firstLineChars="0" w:firstLine="0"/>
      </w:pPr>
      <w:r>
        <w:rPr>
          <w:rFonts w:hint="eastAsia"/>
        </w:rPr>
        <w:t>直接反馈通用获得奖励的提示框；</w:t>
      </w:r>
    </w:p>
    <w:p w:rsidR="00CD75D7" w:rsidRDefault="00CD75D7" w:rsidP="00CD75D7">
      <w:pPr>
        <w:ind w:left="420" w:firstLine="420"/>
        <w:rPr>
          <w:ins w:id="7" w:author="caiman" w:date="2018-11-19T14:10:00Z"/>
        </w:rPr>
      </w:pPr>
      <w:r>
        <w:rPr>
          <w:rFonts w:hint="eastAsia"/>
        </w:rPr>
        <w:t>接着反馈动画文字：</w:t>
      </w:r>
      <w:r w:rsidRPr="00CD75D7">
        <w:rPr>
          <w:rFonts w:hint="eastAsia"/>
          <w:highlight w:val="yellow"/>
        </w:rPr>
        <w:t>恭喜你获得了大奖，许愿将会重置！</w:t>
      </w:r>
    </w:p>
    <w:p w:rsidR="00866927" w:rsidRDefault="00866927" w:rsidP="00866927">
      <w:pPr>
        <w:pStyle w:val="aa"/>
        <w:numPr>
          <w:ilvl w:val="1"/>
          <w:numId w:val="10"/>
        </w:numPr>
        <w:ind w:leftChars="202" w:left="424" w:firstLineChars="0"/>
        <w:rPr>
          <w:ins w:id="8" w:author="caiman" w:date="2018-11-19T14:11:00Z"/>
        </w:rPr>
      </w:pPr>
      <w:ins w:id="9" w:author="caiman" w:date="2018-11-19T14:10:00Z">
        <w:r>
          <w:rPr>
            <w:rFonts w:hint="eastAsia"/>
          </w:rPr>
          <w:t>玩家已经抽中</w:t>
        </w:r>
      </w:ins>
      <w:ins w:id="10" w:author="caiman" w:date="2018-11-19T14:11:00Z">
        <w:r>
          <w:rPr>
            <w:rFonts w:hint="eastAsia"/>
          </w:rPr>
          <w:t>王者诺亚体验卡</w:t>
        </w:r>
      </w:ins>
    </w:p>
    <w:p w:rsidR="00000000" w:rsidRDefault="00866927">
      <w:pPr>
        <w:pStyle w:val="aa"/>
        <w:ind w:left="424" w:firstLineChars="0" w:firstLine="0"/>
        <w:rPr>
          <w:ins w:id="11" w:author="caiman" w:date="2018-11-19T14:12:00Z"/>
        </w:rPr>
        <w:pPrChange w:id="12" w:author="caiman" w:date="2018-11-19T14:11:00Z">
          <w:pPr>
            <w:pStyle w:val="aa"/>
            <w:numPr>
              <w:ilvl w:val="1"/>
              <w:numId w:val="10"/>
            </w:numPr>
            <w:ind w:leftChars="202" w:left="424" w:firstLineChars="0" w:firstLine="0"/>
          </w:pPr>
        </w:pPrChange>
      </w:pPr>
      <w:ins w:id="13" w:author="caiman" w:date="2018-11-19T14:12:00Z">
        <w:r>
          <w:rPr>
            <w:rFonts w:hint="eastAsia"/>
          </w:rPr>
          <w:t>右边的大奖奖池将变为</w:t>
        </w:r>
      </w:ins>
      <w:ins w:id="14" w:author="caiman" w:date="2018-11-19T14:20:00Z">
        <w:r w:rsidR="0024520C">
          <w:rPr>
            <w:rFonts w:hint="eastAsia"/>
          </w:rPr>
          <w:t>只有</w:t>
        </w:r>
      </w:ins>
      <w:ins w:id="15" w:author="caiman" w:date="2018-11-19T14:12:00Z">
        <w:r>
          <w:rPr>
            <w:rFonts w:hint="eastAsia"/>
          </w:rPr>
          <w:t>一个群攻</w:t>
        </w:r>
        <w:r>
          <w:rPr>
            <w:rFonts w:hint="eastAsia"/>
          </w:rPr>
          <w:t>5</w:t>
        </w:r>
        <w:r w:rsidR="00A363A6">
          <w:rPr>
            <w:rFonts w:hint="eastAsia"/>
          </w:rPr>
          <w:t>级传说石</w:t>
        </w:r>
      </w:ins>
      <w:ins w:id="16" w:author="caiman" w:date="2018-11-19T15:56:00Z">
        <w:r w:rsidR="00A363A6">
          <w:rPr>
            <w:rFonts w:hint="eastAsia"/>
          </w:rPr>
          <w:t>+</w:t>
        </w:r>
        <w:r w:rsidR="00A363A6">
          <w:rPr>
            <w:rFonts w:hint="eastAsia"/>
          </w:rPr>
          <w:t>潜能果</w:t>
        </w:r>
        <w:r w:rsidR="00A363A6">
          <w:rPr>
            <w:rFonts w:hint="eastAsia"/>
          </w:rPr>
          <w:t>*</w:t>
        </w:r>
      </w:ins>
      <w:ins w:id="17" w:author="caiman" w:date="2018-11-19T15:57:00Z">
        <w:r w:rsidR="00A363A6">
          <w:rPr>
            <w:rFonts w:hint="eastAsia"/>
          </w:rPr>
          <w:t>100</w:t>
        </w:r>
        <w:r w:rsidR="00A363A6">
          <w:rPr>
            <w:rFonts w:hint="eastAsia"/>
          </w:rPr>
          <w:t>的</w:t>
        </w:r>
      </w:ins>
      <w:ins w:id="18" w:author="caiman" w:date="2018-11-19T14:12:00Z">
        <w:r>
          <w:rPr>
            <w:rFonts w:hint="eastAsia"/>
          </w:rPr>
          <w:t>奖励，效果如下：</w:t>
        </w:r>
      </w:ins>
    </w:p>
    <w:p w:rsidR="00000000" w:rsidRDefault="00A363A6">
      <w:pPr>
        <w:pStyle w:val="aa"/>
        <w:ind w:left="424" w:firstLineChars="0" w:firstLine="0"/>
        <w:rPr>
          <w:ins w:id="19" w:author="caiman" w:date="2018-11-19T14:10:00Z"/>
        </w:rPr>
        <w:pPrChange w:id="20" w:author="caiman" w:date="2018-11-19T14:11:00Z">
          <w:pPr>
            <w:pStyle w:val="aa"/>
            <w:numPr>
              <w:ilvl w:val="1"/>
              <w:numId w:val="10"/>
            </w:numPr>
            <w:ind w:leftChars="202" w:left="424" w:firstLineChars="0" w:firstLine="0"/>
          </w:pPr>
        </w:pPrChange>
      </w:pPr>
      <w:ins w:id="21" w:author="caiman" w:date="2018-11-19T14:12:00Z">
        <w:r>
          <w:object w:dxaOrig="11891" w:dyaOrig="6948">
            <v:shape id="_x0000_i1046" type="#_x0000_t75" style="width:414.75pt;height:242.25pt" o:ole="">
              <v:imagedata r:id="rId54" o:title=""/>
            </v:shape>
            <o:OLEObject Type="Embed" ProgID="Visio.Drawing.11" ShapeID="_x0000_i1046" DrawAspect="Content" ObjectID="_1604153613" r:id="rId55"/>
          </w:object>
        </w:r>
      </w:ins>
    </w:p>
    <w:p w:rsidR="00866927" w:rsidRDefault="00866927" w:rsidP="00CD75D7">
      <w:pPr>
        <w:ind w:left="420" w:firstLine="420"/>
      </w:pPr>
    </w:p>
    <w:p w:rsidR="00CD75D7" w:rsidRDefault="00CD75D7" w:rsidP="00CD75D7">
      <w:pPr>
        <w:pStyle w:val="2"/>
        <w:numPr>
          <w:ilvl w:val="0"/>
          <w:numId w:val="1"/>
        </w:numPr>
      </w:pPr>
      <w:r>
        <w:rPr>
          <w:rFonts w:hint="eastAsia"/>
        </w:rPr>
        <w:t>大奖奖池重置</w:t>
      </w:r>
    </w:p>
    <w:p w:rsidR="00CD75D7" w:rsidRDefault="00CD75D7" w:rsidP="00CD75D7">
      <w:r>
        <w:rPr>
          <w:rFonts w:hint="eastAsia"/>
        </w:rPr>
        <w:t>当大奖中右边槽位中的</w:t>
      </w:r>
      <w:r>
        <w:rPr>
          <w:rFonts w:hint="eastAsia"/>
        </w:rPr>
        <w:t>5</w:t>
      </w:r>
      <w:r>
        <w:rPr>
          <w:rFonts w:hint="eastAsia"/>
        </w:rPr>
        <w:t>级群攻传说石</w:t>
      </w:r>
      <w:r>
        <w:rPr>
          <w:rFonts w:hint="eastAsia"/>
        </w:rPr>
        <w:t>+</w:t>
      </w:r>
      <w:r>
        <w:rPr>
          <w:rFonts w:hint="eastAsia"/>
        </w:rPr>
        <w:t>王者诺亚体验卡被抽取到后，这个槽位的大奖将变为</w:t>
      </w:r>
      <w:r>
        <w:rPr>
          <w:rFonts w:hint="eastAsia"/>
        </w:rPr>
        <w:t>5</w:t>
      </w:r>
      <w:r>
        <w:rPr>
          <w:rFonts w:hint="eastAsia"/>
        </w:rPr>
        <w:t>级群攻传说石</w:t>
      </w:r>
      <w:r>
        <w:rPr>
          <w:rFonts w:hint="eastAsia"/>
        </w:rPr>
        <w:t>+</w:t>
      </w:r>
      <w:r>
        <w:rPr>
          <w:rFonts w:hint="eastAsia"/>
        </w:rPr>
        <w:t>潜能果</w:t>
      </w:r>
      <w:r>
        <w:rPr>
          <w:rFonts w:hint="eastAsia"/>
        </w:rPr>
        <w:t>*100</w:t>
      </w:r>
    </w:p>
    <w:p w:rsidR="00CD75D7" w:rsidRDefault="00CD75D7" w:rsidP="00CD75D7">
      <w:pPr>
        <w:pStyle w:val="2"/>
        <w:numPr>
          <w:ilvl w:val="0"/>
          <w:numId w:val="1"/>
        </w:numPr>
        <w:rPr>
          <w:ins w:id="22" w:author="caiman" w:date="2018-11-19T17:25:00Z"/>
          <w:rFonts w:hint="eastAsia"/>
        </w:rPr>
      </w:pPr>
      <w:r>
        <w:rPr>
          <w:rFonts w:hint="eastAsia"/>
        </w:rPr>
        <w:t>抽奖配置</w:t>
      </w:r>
    </w:p>
    <w:tbl>
      <w:tblPr>
        <w:tblW w:w="7320" w:type="dxa"/>
        <w:shd w:val="clear" w:color="auto" w:fill="C7EDCC"/>
        <w:tblCellMar>
          <w:left w:w="0" w:type="dxa"/>
          <w:right w:w="0" w:type="dxa"/>
        </w:tblCellMar>
        <w:tblLook w:val="04A0"/>
      </w:tblPr>
      <w:tblGrid>
        <w:gridCol w:w="2580"/>
        <w:gridCol w:w="4740"/>
      </w:tblGrid>
      <w:tr w:rsidR="003F16E0" w:rsidRPr="00CE12C1" w:rsidTr="00C526AA">
        <w:trPr>
          <w:trHeight w:val="270"/>
          <w:ins w:id="23" w:author="caiman" w:date="2018-11-19T17:25:00Z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7EDCC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F16E0" w:rsidRPr="00CE12C1" w:rsidRDefault="003F16E0" w:rsidP="00C526AA">
            <w:pPr>
              <w:widowControl/>
              <w:jc w:val="left"/>
              <w:rPr>
                <w:ins w:id="24" w:author="caiman" w:date="2018-11-19T17:25:00Z"/>
                <w:rFonts w:ascii="宋体" w:eastAsia="宋体" w:hAnsi="宋体" w:cs="宋体"/>
                <w:kern w:val="0"/>
                <w:sz w:val="22"/>
              </w:rPr>
            </w:pPr>
            <w:ins w:id="25" w:author="caiman" w:date="2018-11-19T17:25:00Z">
              <w:r w:rsidRPr="00CE12C1">
                <w:rPr>
                  <w:rFonts w:ascii="宋体" w:eastAsia="宋体" w:hAnsi="宋体" w:cs="宋体" w:hint="eastAsia"/>
                  <w:kern w:val="0"/>
                  <w:sz w:val="22"/>
                </w:rPr>
                <w:t>【精灵（低钻）】</w:t>
              </w:r>
            </w:ins>
          </w:p>
        </w:tc>
        <w:tc>
          <w:tcPr>
            <w:tcW w:w="4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7EDCC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F16E0" w:rsidRPr="00CE12C1" w:rsidRDefault="003F16E0" w:rsidP="00C526AA">
            <w:pPr>
              <w:widowControl/>
              <w:jc w:val="left"/>
              <w:rPr>
                <w:ins w:id="26" w:author="caiman" w:date="2018-11-19T17:25:00Z"/>
                <w:rFonts w:ascii="宋体" w:eastAsia="宋体" w:hAnsi="宋体" w:cs="宋体"/>
                <w:kern w:val="0"/>
                <w:sz w:val="22"/>
              </w:rPr>
            </w:pPr>
            <w:ins w:id="27" w:author="caiman" w:date="2018-11-19T17:25:00Z">
              <w:r w:rsidRPr="00CE12C1">
                <w:rPr>
                  <w:rFonts w:ascii="宋体" w:eastAsia="宋体" w:hAnsi="宋体" w:cs="宋体" w:hint="eastAsia"/>
                  <w:kern w:val="0"/>
                  <w:sz w:val="22"/>
                </w:rPr>
                <w:t>抽奖</w:t>
              </w:r>
            </w:ins>
          </w:p>
        </w:tc>
      </w:tr>
    </w:tbl>
    <w:p w:rsidR="003F16E0" w:rsidRPr="003F16E0" w:rsidRDefault="003F16E0" w:rsidP="003F16E0">
      <w:pPr>
        <w:pPrChange w:id="28" w:author="caiman" w:date="2018-11-19T17:25:00Z">
          <w:pPr>
            <w:pStyle w:val="2"/>
            <w:numPr>
              <w:numId w:val="1"/>
            </w:numPr>
          </w:pPr>
        </w:pPrChange>
      </w:pPr>
    </w:p>
    <w:tbl>
      <w:tblPr>
        <w:tblW w:w="4001" w:type="dxa"/>
        <w:tblInd w:w="94" w:type="dxa"/>
        <w:tblLook w:val="04A0"/>
      </w:tblPr>
      <w:tblGrid>
        <w:gridCol w:w="1489"/>
        <w:gridCol w:w="724"/>
        <w:gridCol w:w="724"/>
        <w:gridCol w:w="1064"/>
      </w:tblGrid>
      <w:tr w:rsidR="003E32FF" w:rsidRPr="003E32FF" w:rsidTr="003E32FF">
        <w:trPr>
          <w:trHeight w:val="270"/>
        </w:trPr>
        <w:tc>
          <w:tcPr>
            <w:tcW w:w="400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抽奖价格配置</w:t>
            </w:r>
          </w:p>
        </w:tc>
      </w:tr>
      <w:tr w:rsidR="003E32FF" w:rsidRPr="003E32FF" w:rsidTr="003E32FF">
        <w:trPr>
          <w:trHeight w:val="270"/>
        </w:trPr>
        <w:tc>
          <w:tcPr>
            <w:tcW w:w="14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抽奖次数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金币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钻石</w:t>
            </w:r>
          </w:p>
        </w:tc>
        <w:tc>
          <w:tcPr>
            <w:tcW w:w="10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总钻石</w:t>
            </w:r>
          </w:p>
        </w:tc>
      </w:tr>
      <w:tr w:rsidR="003E32FF" w:rsidRPr="003E32FF" w:rsidTr="003E32FF">
        <w:trPr>
          <w:trHeight w:val="270"/>
        </w:trPr>
        <w:tc>
          <w:tcPr>
            <w:tcW w:w="14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500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10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</w:t>
            </w:r>
          </w:p>
        </w:tc>
      </w:tr>
      <w:tr w:rsidR="003E32FF" w:rsidRPr="003E32FF" w:rsidTr="003E32FF">
        <w:trPr>
          <w:trHeight w:val="270"/>
        </w:trPr>
        <w:tc>
          <w:tcPr>
            <w:tcW w:w="14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500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10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</w:t>
            </w:r>
          </w:p>
        </w:tc>
      </w:tr>
      <w:tr w:rsidR="003E32FF" w:rsidRPr="003E32FF" w:rsidTr="003E32FF">
        <w:trPr>
          <w:trHeight w:val="270"/>
        </w:trPr>
        <w:tc>
          <w:tcPr>
            <w:tcW w:w="14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500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10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</w:t>
            </w:r>
          </w:p>
        </w:tc>
      </w:tr>
      <w:tr w:rsidR="003E32FF" w:rsidRPr="003E32FF" w:rsidTr="003E32FF">
        <w:trPr>
          <w:trHeight w:val="270"/>
        </w:trPr>
        <w:tc>
          <w:tcPr>
            <w:tcW w:w="14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10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</w:t>
            </w:r>
          </w:p>
        </w:tc>
      </w:tr>
      <w:tr w:rsidR="003E32FF" w:rsidRPr="003E32FF" w:rsidTr="003E32FF">
        <w:trPr>
          <w:trHeight w:val="270"/>
        </w:trPr>
        <w:tc>
          <w:tcPr>
            <w:tcW w:w="14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1000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10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</w:t>
            </w:r>
          </w:p>
        </w:tc>
      </w:tr>
      <w:tr w:rsidR="003E32FF" w:rsidRPr="003E32FF" w:rsidTr="003E32FF">
        <w:trPr>
          <w:trHeight w:val="270"/>
        </w:trPr>
        <w:tc>
          <w:tcPr>
            <w:tcW w:w="14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0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</w:tr>
      <w:tr w:rsidR="003E32FF" w:rsidRPr="003E32FF" w:rsidTr="003E32FF">
        <w:trPr>
          <w:trHeight w:val="270"/>
        </w:trPr>
        <w:tc>
          <w:tcPr>
            <w:tcW w:w="14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0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</w:tr>
      <w:tr w:rsidR="003E32FF" w:rsidRPr="003E32FF" w:rsidTr="003E32FF">
        <w:trPr>
          <w:trHeight w:val="270"/>
        </w:trPr>
        <w:tc>
          <w:tcPr>
            <w:tcW w:w="14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0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</w:tr>
      <w:tr w:rsidR="003E32FF" w:rsidRPr="003E32FF" w:rsidTr="003E32FF">
        <w:trPr>
          <w:trHeight w:val="270"/>
        </w:trPr>
        <w:tc>
          <w:tcPr>
            <w:tcW w:w="14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10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32</w:t>
            </w:r>
          </w:p>
        </w:tc>
      </w:tr>
      <w:tr w:rsidR="003E32FF" w:rsidRPr="003E32FF" w:rsidTr="003E32FF">
        <w:trPr>
          <w:trHeight w:val="270"/>
        </w:trPr>
        <w:tc>
          <w:tcPr>
            <w:tcW w:w="14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0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52</w:t>
            </w:r>
          </w:p>
        </w:tc>
      </w:tr>
      <w:tr w:rsidR="003E32FF" w:rsidRPr="003E32FF" w:rsidTr="003E32FF">
        <w:trPr>
          <w:trHeight w:val="270"/>
        </w:trPr>
        <w:tc>
          <w:tcPr>
            <w:tcW w:w="14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25</w:t>
            </w:r>
          </w:p>
        </w:tc>
        <w:tc>
          <w:tcPr>
            <w:tcW w:w="10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77</w:t>
            </w:r>
          </w:p>
        </w:tc>
      </w:tr>
      <w:tr w:rsidR="003E32FF" w:rsidRPr="003E32FF" w:rsidTr="003E32FF">
        <w:trPr>
          <w:trHeight w:val="270"/>
        </w:trPr>
        <w:tc>
          <w:tcPr>
            <w:tcW w:w="14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25</w:t>
            </w:r>
          </w:p>
        </w:tc>
        <w:tc>
          <w:tcPr>
            <w:tcW w:w="10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102</w:t>
            </w:r>
          </w:p>
        </w:tc>
      </w:tr>
      <w:tr w:rsidR="003E32FF" w:rsidRPr="003E32FF" w:rsidTr="003E32FF">
        <w:trPr>
          <w:trHeight w:val="270"/>
        </w:trPr>
        <w:tc>
          <w:tcPr>
            <w:tcW w:w="14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13及以上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25</w:t>
            </w:r>
          </w:p>
        </w:tc>
        <w:tc>
          <w:tcPr>
            <w:tcW w:w="10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127</w:t>
            </w:r>
          </w:p>
        </w:tc>
      </w:tr>
    </w:tbl>
    <w:p w:rsidR="00CD75D7" w:rsidRDefault="00CD75D7" w:rsidP="00CD75D7"/>
    <w:tbl>
      <w:tblPr>
        <w:tblW w:w="2800" w:type="dxa"/>
        <w:tblInd w:w="94" w:type="dxa"/>
        <w:tblLook w:val="04A0"/>
      </w:tblPr>
      <w:tblGrid>
        <w:gridCol w:w="799"/>
        <w:gridCol w:w="2001"/>
      </w:tblGrid>
      <w:tr w:rsidR="003E32FF" w:rsidRPr="003E32FF" w:rsidTr="003E32FF">
        <w:trPr>
          <w:trHeight w:val="270"/>
        </w:trPr>
        <w:tc>
          <w:tcPr>
            <w:tcW w:w="28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奖励方案</w:t>
            </w:r>
          </w:p>
        </w:tc>
      </w:tr>
      <w:tr w:rsidR="003E32FF" w:rsidRPr="003E32FF" w:rsidTr="003E32FF">
        <w:trPr>
          <w:trHeight w:val="270"/>
        </w:trPr>
        <w:tc>
          <w:tcPr>
            <w:tcW w:w="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奖励</w:t>
            </w:r>
            <w:r w:rsidRPr="003E32FF">
              <w:rPr>
                <w:rFonts w:ascii="Calibri" w:eastAsia="宋体" w:hAnsi="Calibri" w:cs="Calibri"/>
                <w:b/>
                <w:bCs/>
                <w:color w:val="000000"/>
                <w:kern w:val="0"/>
                <w:szCs w:val="21"/>
              </w:rPr>
              <w:t>ID</w:t>
            </w:r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奖励道具</w:t>
            </w:r>
          </w:p>
        </w:tc>
      </w:tr>
      <w:tr w:rsidR="003E32FF" w:rsidRPr="003E32FF" w:rsidTr="003E32FF">
        <w:trPr>
          <w:trHeight w:val="270"/>
        </w:trPr>
        <w:tc>
          <w:tcPr>
            <w:tcW w:w="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</w:t>
            </w:r>
          </w:p>
        </w:tc>
      </w:tr>
      <w:tr w:rsidR="003E32FF" w:rsidRPr="003E32FF" w:rsidTr="003E32FF">
        <w:trPr>
          <w:trHeight w:val="270"/>
        </w:trPr>
        <w:tc>
          <w:tcPr>
            <w:tcW w:w="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要</w:t>
            </w:r>
          </w:p>
        </w:tc>
      </w:tr>
      <w:tr w:rsidR="003E32FF" w:rsidRPr="003E32FF" w:rsidTr="003E32FF">
        <w:trPr>
          <w:trHeight w:val="270"/>
        </w:trPr>
        <w:tc>
          <w:tcPr>
            <w:tcW w:w="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王</w:t>
            </w:r>
          </w:p>
        </w:tc>
      </w:tr>
      <w:tr w:rsidR="003E32FF" w:rsidRPr="003E32FF" w:rsidTr="003E32FF">
        <w:trPr>
          <w:trHeight w:val="270"/>
        </w:trPr>
        <w:tc>
          <w:tcPr>
            <w:tcW w:w="7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200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诺</w:t>
            </w:r>
          </w:p>
        </w:tc>
      </w:tr>
      <w:tr w:rsidR="003E32FF" w:rsidRPr="003E32FF" w:rsidTr="003E32FF">
        <w:trPr>
          <w:trHeight w:val="270"/>
        </w:trPr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20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随机1级传说石*1</w:t>
            </w:r>
          </w:p>
        </w:tc>
      </w:tr>
      <w:tr w:rsidR="003E32FF" w:rsidRPr="003E32FF" w:rsidTr="003E32FF">
        <w:trPr>
          <w:trHeight w:val="270"/>
        </w:trPr>
        <w:tc>
          <w:tcPr>
            <w:tcW w:w="799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潜能果</w:t>
            </w:r>
            <w:r w:rsidRPr="003E32FF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*10</w:t>
            </w:r>
          </w:p>
        </w:tc>
      </w:tr>
      <w:tr w:rsidR="003E32FF" w:rsidRPr="003E32FF" w:rsidTr="003E32FF">
        <w:trPr>
          <w:trHeight w:val="270"/>
        </w:trPr>
        <w:tc>
          <w:tcPr>
            <w:tcW w:w="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  <w:r w:rsidRPr="003E32F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星随机源兽</w:t>
            </w:r>
          </w:p>
        </w:tc>
      </w:tr>
      <w:tr w:rsidR="003E32FF" w:rsidRPr="003E32FF" w:rsidTr="003E32FF">
        <w:trPr>
          <w:trHeight w:val="270"/>
        </w:trPr>
        <w:tc>
          <w:tcPr>
            <w:tcW w:w="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大星元</w:t>
            </w:r>
            <w:r w:rsidRPr="003E32FF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*2</w:t>
            </w:r>
          </w:p>
        </w:tc>
      </w:tr>
      <w:tr w:rsidR="003E32FF" w:rsidRPr="003E32FF" w:rsidTr="003E32FF">
        <w:trPr>
          <w:trHeight w:val="270"/>
        </w:trPr>
        <w:tc>
          <w:tcPr>
            <w:tcW w:w="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王者无敌药水</w:t>
            </w:r>
            <w:r w:rsidRPr="003E32FF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*1</w:t>
            </w:r>
          </w:p>
        </w:tc>
      </w:tr>
      <w:tr w:rsidR="003E32FF" w:rsidRPr="003E32FF" w:rsidTr="003E32FF">
        <w:trPr>
          <w:trHeight w:val="270"/>
        </w:trPr>
        <w:tc>
          <w:tcPr>
            <w:tcW w:w="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</w:t>
            </w:r>
            <w:r w:rsidRPr="003E32F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万经验果</w:t>
            </w:r>
            <w:r w:rsidRPr="003E32FF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*1</w:t>
            </w:r>
          </w:p>
        </w:tc>
      </w:tr>
    </w:tbl>
    <w:p w:rsidR="003E32FF" w:rsidRDefault="003E32FF" w:rsidP="00CD75D7"/>
    <w:tbl>
      <w:tblPr>
        <w:tblW w:w="16103" w:type="dxa"/>
        <w:tblInd w:w="94" w:type="dxa"/>
        <w:tblLook w:val="04A0"/>
      </w:tblPr>
      <w:tblGrid>
        <w:gridCol w:w="1789"/>
        <w:gridCol w:w="1789"/>
        <w:gridCol w:w="1789"/>
        <w:gridCol w:w="1789"/>
        <w:gridCol w:w="1790"/>
        <w:gridCol w:w="1789"/>
        <w:gridCol w:w="1789"/>
        <w:gridCol w:w="1789"/>
        <w:gridCol w:w="1790"/>
      </w:tblGrid>
      <w:tr w:rsidR="003E32FF" w:rsidRPr="003E32FF" w:rsidTr="00974627">
        <w:trPr>
          <w:trHeight w:val="270"/>
        </w:trPr>
        <w:tc>
          <w:tcPr>
            <w:tcW w:w="16103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抽奖方案</w:t>
            </w:r>
          </w:p>
        </w:tc>
      </w:tr>
      <w:tr w:rsidR="003E32FF" w:rsidRPr="003E32FF" w:rsidTr="00974627">
        <w:trPr>
          <w:trHeight w:val="270"/>
        </w:trPr>
        <w:tc>
          <w:tcPr>
            <w:tcW w:w="17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抽奖次数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方案1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方案2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方案3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方案4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方案5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方案6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方案7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方案8</w:t>
            </w:r>
          </w:p>
        </w:tc>
      </w:tr>
      <w:tr w:rsidR="003E32FF" w:rsidRPr="003E32FF" w:rsidTr="00974627">
        <w:trPr>
          <w:trHeight w:val="270"/>
        </w:trPr>
        <w:tc>
          <w:tcPr>
            <w:tcW w:w="17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随机1级传说石*1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  <w:r w:rsidRPr="003E32F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星随机源兽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随机1级传说石*1</w:t>
            </w:r>
          </w:p>
        </w:tc>
      </w:tr>
      <w:tr w:rsidR="003E32FF" w:rsidRPr="003E32FF" w:rsidTr="00974627">
        <w:trPr>
          <w:trHeight w:val="270"/>
        </w:trPr>
        <w:tc>
          <w:tcPr>
            <w:tcW w:w="17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随机1级传说石*1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随机1级传说石*1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潜能果*10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王者无敌药水</w:t>
            </w:r>
            <w:r w:rsidRPr="003E32FF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*1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潜能果</w:t>
            </w:r>
            <w:r w:rsidRPr="003E32FF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*10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</w:t>
            </w:r>
          </w:p>
        </w:tc>
      </w:tr>
      <w:tr w:rsidR="003E32FF" w:rsidRPr="003E32FF" w:rsidTr="00974627">
        <w:trPr>
          <w:trHeight w:val="270"/>
        </w:trPr>
        <w:tc>
          <w:tcPr>
            <w:tcW w:w="17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要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  <w:r w:rsidRPr="003E32F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星随机源兽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潜能果*10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要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要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  <w:r w:rsidRPr="003E32F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星随机源兽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  <w:r w:rsidRPr="003E32F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星随机源兽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要</w:t>
            </w:r>
          </w:p>
        </w:tc>
      </w:tr>
      <w:tr w:rsidR="003E32FF" w:rsidRPr="003E32FF" w:rsidTr="00974627">
        <w:trPr>
          <w:trHeight w:val="270"/>
        </w:trPr>
        <w:tc>
          <w:tcPr>
            <w:tcW w:w="17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潜能果*10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要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要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</w:t>
            </w:r>
            <w:r w:rsidRPr="003E32F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万经验果</w:t>
            </w:r>
            <w:r w:rsidRPr="003E32FF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*1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潜能果*10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要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要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  <w:r w:rsidRPr="003E32F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星随机源兽</w:t>
            </w:r>
          </w:p>
        </w:tc>
      </w:tr>
      <w:tr w:rsidR="003E32FF" w:rsidRPr="003E32FF" w:rsidTr="00974627">
        <w:trPr>
          <w:trHeight w:val="270"/>
        </w:trPr>
        <w:tc>
          <w:tcPr>
            <w:tcW w:w="17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王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潜能果*10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</w:t>
            </w:r>
            <w:r w:rsidRPr="003E32F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万经验果</w:t>
            </w:r>
            <w:r w:rsidRPr="003E32FF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*1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王者无敌药水*1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王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潜能果*10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</w:t>
            </w:r>
            <w:r w:rsidRPr="003E32F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万经验果</w:t>
            </w:r>
            <w:r w:rsidRPr="003E32FF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*1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潜能果</w:t>
            </w:r>
            <w:r w:rsidRPr="003E32FF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*10</w:t>
            </w:r>
          </w:p>
        </w:tc>
      </w:tr>
      <w:tr w:rsidR="003E32FF" w:rsidRPr="003E32FF" w:rsidTr="00974627">
        <w:trPr>
          <w:trHeight w:val="270"/>
        </w:trPr>
        <w:tc>
          <w:tcPr>
            <w:tcW w:w="17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  <w:r w:rsidRPr="003E32F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星随机源兽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</w:t>
            </w:r>
            <w:r w:rsidRPr="003E32F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万经验果</w:t>
            </w:r>
            <w:r w:rsidRPr="003E32FF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*1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大星元*2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大星元*2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  <w:r w:rsidRPr="003E32F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星随机源兽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</w:t>
            </w:r>
            <w:r w:rsidRPr="003E32F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万经验果</w:t>
            </w:r>
            <w:r w:rsidRPr="003E32FF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*1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</w:t>
            </w:r>
            <w:r w:rsidRPr="003E32F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万经验果</w:t>
            </w:r>
            <w:r w:rsidRPr="003E32FF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*1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潜能果</w:t>
            </w:r>
            <w:r w:rsidRPr="003E32FF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*10</w:t>
            </w:r>
          </w:p>
        </w:tc>
      </w:tr>
      <w:tr w:rsidR="003E32FF" w:rsidRPr="003E32FF" w:rsidTr="00974627">
        <w:trPr>
          <w:trHeight w:val="270"/>
        </w:trPr>
        <w:tc>
          <w:tcPr>
            <w:tcW w:w="17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20万经验果*1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潜能果*10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随机1级传说石*1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  <w:r w:rsidRPr="003E32F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星随机源兽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20万经验果*1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潜能果*10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王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大星元</w:t>
            </w:r>
            <w:r w:rsidRPr="003E32FF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*2</w:t>
            </w:r>
          </w:p>
        </w:tc>
      </w:tr>
      <w:tr w:rsidR="003E32FF" w:rsidRPr="003E32FF" w:rsidTr="00974627">
        <w:trPr>
          <w:trHeight w:val="270"/>
        </w:trPr>
        <w:tc>
          <w:tcPr>
            <w:tcW w:w="17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大星元*2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随机1级传说石*1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大星元*2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王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大星元*2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随机1级传说石*1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  <w:r w:rsidRPr="003E32F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星随机源兽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王</w:t>
            </w:r>
          </w:p>
        </w:tc>
      </w:tr>
      <w:tr w:rsidR="003E32FF" w:rsidRPr="003E32FF" w:rsidTr="00974627">
        <w:trPr>
          <w:trHeight w:val="270"/>
        </w:trPr>
        <w:tc>
          <w:tcPr>
            <w:tcW w:w="17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</w:t>
            </w:r>
            <w:r w:rsidRPr="003E32F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万经验果</w:t>
            </w:r>
            <w:r w:rsidRPr="003E32FF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*1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王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王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大星元*2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潜能果</w:t>
            </w:r>
            <w:r w:rsidRPr="003E32FF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*10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王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随机1级传说石*1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</w:t>
            </w:r>
            <w:r w:rsidRPr="003E32F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万经验果</w:t>
            </w:r>
            <w:r w:rsidRPr="003E32FF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*1</w:t>
            </w:r>
          </w:p>
        </w:tc>
      </w:tr>
      <w:tr w:rsidR="003E32FF" w:rsidRPr="003E32FF" w:rsidTr="00974627">
        <w:trPr>
          <w:trHeight w:val="270"/>
        </w:trPr>
        <w:tc>
          <w:tcPr>
            <w:tcW w:w="17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诺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</w:t>
            </w:r>
            <w:r w:rsidRPr="003E32F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万经验果</w:t>
            </w:r>
            <w:r w:rsidRPr="003E32FF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*1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潜能果*10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随机1级传说石*1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诺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王者无敌药水</w:t>
            </w:r>
            <w:r w:rsidRPr="003E32FF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*1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王者无敌药水</w:t>
            </w:r>
            <w:r w:rsidRPr="003E32FF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*1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随机1级传说石*1</w:t>
            </w:r>
          </w:p>
        </w:tc>
      </w:tr>
      <w:tr w:rsidR="003E32FF" w:rsidRPr="003E32FF" w:rsidTr="00974627">
        <w:trPr>
          <w:trHeight w:val="270"/>
        </w:trPr>
        <w:tc>
          <w:tcPr>
            <w:tcW w:w="17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诺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</w:t>
            </w:r>
            <w:r w:rsidRPr="003E32F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万经验果</w:t>
            </w:r>
            <w:r w:rsidRPr="003E32FF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*1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</w:t>
            </w:r>
            <w:r w:rsidRPr="003E32F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万经验果</w:t>
            </w:r>
            <w:r w:rsidRPr="003E32FF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*1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诺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大星元</w:t>
            </w:r>
            <w:r w:rsidRPr="003E32FF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*2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  <w:r w:rsidRPr="003E32F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星随机源兽</w:t>
            </w:r>
          </w:p>
        </w:tc>
      </w:tr>
      <w:tr w:rsidR="003E32FF" w:rsidRPr="003E32FF" w:rsidTr="00974627">
        <w:trPr>
          <w:trHeight w:val="270"/>
        </w:trPr>
        <w:tc>
          <w:tcPr>
            <w:tcW w:w="17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诺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诺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诺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诺</w:t>
            </w:r>
          </w:p>
        </w:tc>
      </w:tr>
      <w:tr w:rsidR="003E32FF" w:rsidRPr="003E32FF" w:rsidTr="00974627">
        <w:trPr>
          <w:trHeight w:val="270"/>
        </w:trPr>
        <w:tc>
          <w:tcPr>
            <w:tcW w:w="17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总次数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</w:tr>
      <w:tr w:rsidR="003E32FF" w:rsidRPr="003E32FF" w:rsidTr="00974627">
        <w:trPr>
          <w:trHeight w:val="270"/>
        </w:trPr>
        <w:tc>
          <w:tcPr>
            <w:tcW w:w="17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总消耗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52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77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102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102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52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77</w:t>
            </w:r>
          </w:p>
        </w:tc>
        <w:tc>
          <w:tcPr>
            <w:tcW w:w="17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102</w:t>
            </w:r>
          </w:p>
        </w:tc>
        <w:tc>
          <w:tcPr>
            <w:tcW w:w="1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102</w:t>
            </w:r>
          </w:p>
        </w:tc>
      </w:tr>
    </w:tbl>
    <w:p w:rsidR="003E32FF" w:rsidRDefault="003E32FF" w:rsidP="00CD75D7"/>
    <w:tbl>
      <w:tblPr>
        <w:tblW w:w="3720" w:type="dxa"/>
        <w:tblInd w:w="-22" w:type="dxa"/>
        <w:tblLook w:val="04A0"/>
      </w:tblPr>
      <w:tblGrid>
        <w:gridCol w:w="3029"/>
        <w:gridCol w:w="691"/>
      </w:tblGrid>
      <w:tr w:rsidR="003E32FF" w:rsidRPr="003E32FF" w:rsidTr="003E32FF">
        <w:trPr>
          <w:trHeight w:val="270"/>
        </w:trPr>
        <w:tc>
          <w:tcPr>
            <w:tcW w:w="37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大奖配置</w:t>
            </w:r>
          </w:p>
        </w:tc>
      </w:tr>
      <w:tr w:rsidR="003E32FF" w:rsidRPr="003E32FF" w:rsidTr="003E32FF">
        <w:trPr>
          <w:trHeight w:val="270"/>
        </w:trPr>
        <w:tc>
          <w:tcPr>
            <w:tcW w:w="3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传说王者诺亚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0.1</w:t>
            </w:r>
          </w:p>
        </w:tc>
      </w:tr>
      <w:tr w:rsidR="003E32FF" w:rsidRPr="003E32FF" w:rsidTr="003E32FF">
        <w:trPr>
          <w:trHeight w:val="270"/>
        </w:trPr>
        <w:tc>
          <w:tcPr>
            <w:tcW w:w="30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非传说王者诺亚</w:t>
            </w: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0.9</w:t>
            </w:r>
          </w:p>
        </w:tc>
      </w:tr>
    </w:tbl>
    <w:p w:rsidR="003E32FF" w:rsidRDefault="003E32FF" w:rsidP="00CD75D7"/>
    <w:tbl>
      <w:tblPr>
        <w:tblW w:w="11864" w:type="dxa"/>
        <w:tblInd w:w="-23" w:type="dxa"/>
        <w:tblLook w:val="04A0"/>
      </w:tblPr>
      <w:tblGrid>
        <w:gridCol w:w="1600"/>
        <w:gridCol w:w="1158"/>
        <w:gridCol w:w="1158"/>
        <w:gridCol w:w="1158"/>
        <w:gridCol w:w="1158"/>
        <w:gridCol w:w="1158"/>
        <w:gridCol w:w="1158"/>
        <w:gridCol w:w="1158"/>
        <w:gridCol w:w="1158"/>
        <w:gridCol w:w="1000"/>
      </w:tblGrid>
      <w:tr w:rsidR="003E32FF" w:rsidRPr="003E32FF" w:rsidTr="003E32FF">
        <w:trPr>
          <w:trHeight w:val="270"/>
        </w:trPr>
        <w:tc>
          <w:tcPr>
            <w:tcW w:w="16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近一个月兑钻</w:t>
            </w:r>
          </w:p>
        </w:tc>
        <w:tc>
          <w:tcPr>
            <w:tcW w:w="9264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抽取概率</w:t>
            </w:r>
          </w:p>
        </w:tc>
        <w:tc>
          <w:tcPr>
            <w:tcW w:w="10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期望花钻</w:t>
            </w:r>
          </w:p>
        </w:tc>
      </w:tr>
      <w:tr w:rsidR="003E32FF" w:rsidRPr="003E32FF" w:rsidTr="003E32FF">
        <w:trPr>
          <w:trHeight w:val="270"/>
        </w:trPr>
        <w:tc>
          <w:tcPr>
            <w:tcW w:w="16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方案1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方案2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方案3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方案4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方案5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方案6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方案7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方案8</w:t>
            </w:r>
          </w:p>
        </w:tc>
        <w:tc>
          <w:tcPr>
            <w:tcW w:w="10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</w:p>
        </w:tc>
      </w:tr>
      <w:tr w:rsidR="003E32FF" w:rsidRPr="003E32FF" w:rsidTr="003E32FF">
        <w:trPr>
          <w:trHeight w:val="270"/>
        </w:trPr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15.00%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15.00%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10.00%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10.00%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15.00%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15.00%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10.00%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10.00%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61</w:t>
            </w:r>
          </w:p>
        </w:tc>
      </w:tr>
      <w:tr w:rsidR="003E32FF" w:rsidRPr="003E32FF" w:rsidTr="003E32FF">
        <w:trPr>
          <w:trHeight w:val="270"/>
        </w:trPr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F85615" w:rsidP="003E32F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&gt;0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6.00%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6.00%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19.00%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19.00%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8.00%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8.00%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15.00%</w:t>
            </w:r>
          </w:p>
        </w:tc>
        <w:tc>
          <w:tcPr>
            <w:tcW w:w="11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19.00%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E32FF" w:rsidRPr="003E32FF" w:rsidRDefault="003E32FF" w:rsidP="003E32FF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E32F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72.2</w:t>
            </w:r>
          </w:p>
        </w:tc>
      </w:tr>
    </w:tbl>
    <w:p w:rsidR="003E32FF" w:rsidRDefault="003E32FF" w:rsidP="00CD75D7"/>
    <w:p w:rsidR="008D5311" w:rsidRDefault="008D5311" w:rsidP="008D5311">
      <w:pPr>
        <w:pStyle w:val="2"/>
        <w:numPr>
          <w:ilvl w:val="0"/>
          <w:numId w:val="1"/>
        </w:numPr>
      </w:pPr>
      <w:r>
        <w:rPr>
          <w:rFonts w:hint="eastAsia"/>
        </w:rPr>
        <w:t>阿拉丁文字配置</w:t>
      </w:r>
    </w:p>
    <w:p w:rsidR="00B25BCD" w:rsidRDefault="00B25BCD" w:rsidP="00B25BCD">
      <w:r>
        <w:rPr>
          <w:rFonts w:hint="eastAsia"/>
        </w:rPr>
        <w:t>真正抽奖过程中，阿拉丁会根据情况说出如下文字：</w:t>
      </w:r>
    </w:p>
    <w:tbl>
      <w:tblPr>
        <w:tblW w:w="9840" w:type="dxa"/>
        <w:tblInd w:w="94" w:type="dxa"/>
        <w:tblLook w:val="04A0"/>
      </w:tblPr>
      <w:tblGrid>
        <w:gridCol w:w="2380"/>
        <w:gridCol w:w="7460"/>
      </w:tblGrid>
      <w:tr w:rsidR="00B25BCD" w:rsidRPr="00B25BCD" w:rsidTr="00B25BCD">
        <w:trPr>
          <w:trHeight w:val="270"/>
        </w:trPr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5BCD" w:rsidRPr="00B25BCD" w:rsidRDefault="00B25BCD" w:rsidP="00B25BCD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B25BCD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每轮第一次抽奖前</w:t>
            </w:r>
          </w:p>
        </w:tc>
        <w:tc>
          <w:tcPr>
            <w:tcW w:w="7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5BCD" w:rsidRPr="00B25BCD" w:rsidRDefault="00B25BCD" w:rsidP="00B25BC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25BC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嘿嘿，你能抽中4个字，我就给你一次获得传说王者诺亚的机会哟！</w:t>
            </w:r>
          </w:p>
        </w:tc>
      </w:tr>
      <w:tr w:rsidR="00B25BCD" w:rsidRPr="00B25BCD" w:rsidTr="00B25BCD">
        <w:trPr>
          <w:trHeight w:val="270"/>
        </w:trPr>
        <w:tc>
          <w:tcPr>
            <w:tcW w:w="23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5BCD" w:rsidRPr="00B25BCD" w:rsidRDefault="00B25BCD" w:rsidP="00B25BCD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B25BCD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下次抽中字</w:t>
            </w:r>
          </w:p>
        </w:tc>
        <w:tc>
          <w:tcPr>
            <w:tcW w:w="7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5BCD" w:rsidRPr="00B25BCD" w:rsidRDefault="00B25BCD" w:rsidP="00B25BC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25BC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我猜，下次你一定可以抽到1个字，你信吗？</w:t>
            </w:r>
          </w:p>
        </w:tc>
      </w:tr>
      <w:tr w:rsidR="00B25BCD" w:rsidRPr="00B25BCD" w:rsidTr="00B25BCD">
        <w:trPr>
          <w:trHeight w:val="270"/>
        </w:trPr>
        <w:tc>
          <w:tcPr>
            <w:tcW w:w="23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25BCD" w:rsidRPr="00B25BCD" w:rsidRDefault="00B25BCD" w:rsidP="00B25BCD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7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5BCD" w:rsidRPr="00B25BCD" w:rsidRDefault="00B25BCD" w:rsidP="00B25BC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25BC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我看到了你身上的欧气！</w:t>
            </w:r>
          </w:p>
        </w:tc>
      </w:tr>
      <w:tr w:rsidR="00B25BCD" w:rsidRPr="00B25BCD" w:rsidTr="00B25BCD">
        <w:trPr>
          <w:trHeight w:val="270"/>
        </w:trPr>
        <w:tc>
          <w:tcPr>
            <w:tcW w:w="23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25BCD" w:rsidRPr="00B25BCD" w:rsidRDefault="00B25BCD" w:rsidP="00B25BCD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7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5BCD" w:rsidRPr="00B25BCD" w:rsidRDefault="00B25BCD" w:rsidP="009746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25BC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下次你要是抽不中字，</w:t>
            </w:r>
            <w:r w:rsidR="0097462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我就把你消耗的金币和钻石全都退给你！</w:t>
            </w:r>
            <w:r w:rsidR="00974627" w:rsidRPr="00B25BCD">
              <w:rPr>
                <w:rFonts w:ascii="宋体" w:eastAsia="宋体" w:hAnsi="宋体" w:cs="宋体"/>
                <w:color w:val="000000"/>
                <w:kern w:val="0"/>
                <w:sz w:val="22"/>
              </w:rPr>
              <w:t xml:space="preserve"> </w:t>
            </w:r>
          </w:p>
        </w:tc>
      </w:tr>
      <w:tr w:rsidR="00B25BCD" w:rsidRPr="00B25BCD" w:rsidTr="00B25BCD">
        <w:trPr>
          <w:trHeight w:val="270"/>
        </w:trPr>
        <w:tc>
          <w:tcPr>
            <w:tcW w:w="23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5BCD" w:rsidRPr="00B25BCD" w:rsidRDefault="00B25BCD" w:rsidP="00B25BCD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B25BCD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下次抽中非字</w:t>
            </w:r>
          </w:p>
        </w:tc>
        <w:tc>
          <w:tcPr>
            <w:tcW w:w="7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5BCD" w:rsidRPr="00B25BCD" w:rsidRDefault="00B25BCD" w:rsidP="00B25BC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25BC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不要气馁哟，愿望哪有那么容易实现呢！</w:t>
            </w:r>
          </w:p>
        </w:tc>
      </w:tr>
      <w:tr w:rsidR="00B25BCD" w:rsidRPr="00B25BCD" w:rsidTr="00B25BCD">
        <w:trPr>
          <w:trHeight w:val="270"/>
        </w:trPr>
        <w:tc>
          <w:tcPr>
            <w:tcW w:w="23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25BCD" w:rsidRPr="00B25BCD" w:rsidRDefault="00B25BCD" w:rsidP="00B25BCD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7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5BCD" w:rsidRPr="00B25BCD" w:rsidRDefault="00B25BCD" w:rsidP="00B25BC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25BC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获得了XXX（上次获得的物品名称）呀，运气不错呀！</w:t>
            </w:r>
          </w:p>
        </w:tc>
      </w:tr>
      <w:tr w:rsidR="00B25BCD" w:rsidRPr="00B25BCD" w:rsidTr="00B25BCD">
        <w:trPr>
          <w:trHeight w:val="270"/>
        </w:trPr>
        <w:tc>
          <w:tcPr>
            <w:tcW w:w="23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25BCD" w:rsidRPr="00B25BCD" w:rsidRDefault="00B25BCD" w:rsidP="00B25BCD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7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5BCD" w:rsidRPr="00B25BCD" w:rsidRDefault="00B25BCD" w:rsidP="00B25BC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25BC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再试试吧，好运会关注你的哦！</w:t>
            </w:r>
          </w:p>
        </w:tc>
      </w:tr>
      <w:tr w:rsidR="00B25BCD" w:rsidRPr="00B25BCD" w:rsidTr="00B25BCD">
        <w:trPr>
          <w:trHeight w:val="270"/>
        </w:trPr>
        <w:tc>
          <w:tcPr>
            <w:tcW w:w="23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25BCD" w:rsidRPr="00B25BCD" w:rsidRDefault="00B25BCD" w:rsidP="00B25BCD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7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5BCD" w:rsidRPr="00B25BCD" w:rsidRDefault="00B25BCD" w:rsidP="00B25BC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25BC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精诚所至，金石为开</w:t>
            </w:r>
            <w:r w:rsidR="00E5100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，你说对吗？</w:t>
            </w:r>
          </w:p>
        </w:tc>
      </w:tr>
      <w:tr w:rsidR="00B25BCD" w:rsidRPr="00B25BCD" w:rsidTr="00B25BCD">
        <w:trPr>
          <w:trHeight w:val="270"/>
        </w:trPr>
        <w:tc>
          <w:tcPr>
            <w:tcW w:w="23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25BCD" w:rsidRPr="00B25BCD" w:rsidRDefault="00B25BCD" w:rsidP="00B25BCD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7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5BCD" w:rsidRPr="00B25BCD" w:rsidRDefault="00B25BCD" w:rsidP="00B25BC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25BC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不管如何，都要有梦想呀，万一实现了呢？</w:t>
            </w:r>
          </w:p>
        </w:tc>
      </w:tr>
      <w:tr w:rsidR="00B25BCD" w:rsidRPr="00B25BCD" w:rsidTr="00B25BCD">
        <w:trPr>
          <w:trHeight w:val="270"/>
        </w:trPr>
        <w:tc>
          <w:tcPr>
            <w:tcW w:w="23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25BCD" w:rsidRPr="00B25BCD" w:rsidRDefault="00B25BCD" w:rsidP="00B25BCD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7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5BCD" w:rsidRPr="00B25BCD" w:rsidRDefault="00E51008" w:rsidP="00E5100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你这什么运气呀，快去洗洗手吧！</w:t>
            </w:r>
            <w:r w:rsidRPr="00B25BCD">
              <w:rPr>
                <w:rFonts w:ascii="宋体" w:eastAsia="宋体" w:hAnsi="宋体" w:cs="宋体"/>
                <w:color w:val="000000"/>
                <w:kern w:val="0"/>
                <w:sz w:val="22"/>
              </w:rPr>
              <w:t xml:space="preserve"> </w:t>
            </w:r>
          </w:p>
        </w:tc>
      </w:tr>
      <w:tr w:rsidR="00B25BCD" w:rsidRPr="00B25BCD" w:rsidTr="00B25BCD">
        <w:trPr>
          <w:trHeight w:val="270"/>
        </w:trPr>
        <w:tc>
          <w:tcPr>
            <w:tcW w:w="23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5BCD" w:rsidRPr="00B25BCD" w:rsidRDefault="00B25BCD" w:rsidP="00B25BCD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B25BCD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开启大奖</w:t>
            </w:r>
          </w:p>
        </w:tc>
        <w:tc>
          <w:tcPr>
            <w:tcW w:w="7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5BCD" w:rsidRPr="00B25BCD" w:rsidRDefault="00B25BCD" w:rsidP="00B25BC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25BC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哇塞，终于可与抽取大奖了，快点双手合十，吹口气，搓点运气出来哟！</w:t>
            </w:r>
          </w:p>
        </w:tc>
      </w:tr>
      <w:tr w:rsidR="00B25BCD" w:rsidRPr="00B25BCD" w:rsidTr="00B25BCD">
        <w:trPr>
          <w:trHeight w:val="270"/>
        </w:trPr>
        <w:tc>
          <w:tcPr>
            <w:tcW w:w="23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25BCD" w:rsidRPr="00B25BCD" w:rsidRDefault="00B25BCD" w:rsidP="00B25BCD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7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5BCD" w:rsidRPr="00B25BCD" w:rsidRDefault="00B25BCD" w:rsidP="00B25BC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25BC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王诺就在这里，想要,就大声喊出来！</w:t>
            </w:r>
          </w:p>
        </w:tc>
      </w:tr>
    </w:tbl>
    <w:p w:rsidR="00B25BCD" w:rsidRDefault="00B25BCD" w:rsidP="00B25BCD"/>
    <w:p w:rsidR="00B25BCD" w:rsidRPr="00B25BCD" w:rsidRDefault="00B25BCD" w:rsidP="00B25BCD">
      <w:r>
        <w:rPr>
          <w:rFonts w:hint="eastAsia"/>
        </w:rPr>
        <w:t>所说的话在对应的时机库中随机即可</w:t>
      </w:r>
      <w:r w:rsidR="00E51008">
        <w:rPr>
          <w:rFonts w:hint="eastAsia"/>
        </w:rPr>
        <w:t>；</w:t>
      </w:r>
    </w:p>
    <w:p w:rsidR="003E32FF" w:rsidRDefault="003E32FF" w:rsidP="003E32FF">
      <w:pPr>
        <w:pStyle w:val="2"/>
        <w:numPr>
          <w:ilvl w:val="0"/>
          <w:numId w:val="1"/>
        </w:numPr>
      </w:pPr>
      <w:r>
        <w:rPr>
          <w:rFonts w:hint="eastAsia"/>
        </w:rPr>
        <w:t>数据统计</w:t>
      </w:r>
    </w:p>
    <w:p w:rsidR="00E84017" w:rsidRDefault="00E84017" w:rsidP="00E84017">
      <w:pPr>
        <w:rPr>
          <w:ins w:id="29" w:author="caiman" w:date="2018-11-19T15:46:00Z"/>
        </w:rPr>
        <w:pPrChange w:id="30" w:author="caiman" w:date="2018-11-19T15:46:00Z">
          <w:pPr>
            <w:pStyle w:val="aa"/>
            <w:numPr>
              <w:numId w:val="13"/>
            </w:numPr>
            <w:ind w:left="420" w:firstLineChars="0" w:hanging="420"/>
          </w:pPr>
        </w:pPrChange>
      </w:pPr>
    </w:p>
    <w:p w:rsidR="003E32FF" w:rsidRDefault="003E32FF" w:rsidP="003E32FF">
      <w:pPr>
        <w:pStyle w:val="aa"/>
        <w:numPr>
          <w:ilvl w:val="0"/>
          <w:numId w:val="13"/>
        </w:numPr>
        <w:ind w:firstLineChars="0"/>
      </w:pPr>
      <w:r>
        <w:rPr>
          <w:rFonts w:hint="eastAsia"/>
        </w:rPr>
        <w:t>抽取各奖励人数</w:t>
      </w:r>
    </w:p>
    <w:p w:rsidR="00E84017" w:rsidRDefault="00E84017" w:rsidP="00E84017">
      <w:pPr>
        <w:pPrChange w:id="31" w:author="caiman" w:date="2018-11-19T15:46:00Z">
          <w:pPr>
            <w:pStyle w:val="aa"/>
            <w:numPr>
              <w:numId w:val="13"/>
            </w:numPr>
            <w:ind w:left="420" w:firstLineChars="0" w:hanging="420"/>
          </w:pPr>
        </w:pPrChange>
      </w:pPr>
    </w:p>
    <w:p w:rsidR="003E32FF" w:rsidRPr="00CD75D7" w:rsidRDefault="003E32FF" w:rsidP="00CD75D7"/>
    <w:p w:rsidR="00CD75D7" w:rsidRPr="00CD75D7" w:rsidRDefault="00CD75D7" w:rsidP="00CD75D7"/>
    <w:sectPr w:rsidR="00CD75D7" w:rsidRPr="00CD75D7" w:rsidSect="00B967E4">
      <w:footerReference w:type="default" r:id="rId56"/>
      <w:footerReference w:type="first" r:id="rId57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06FAD" w:rsidRDefault="00B06FAD" w:rsidP="00B967E4">
      <w:r>
        <w:separator/>
      </w:r>
    </w:p>
  </w:endnote>
  <w:endnote w:type="continuationSeparator" w:id="1">
    <w:p w:rsidR="00B06FAD" w:rsidRDefault="00B06FAD" w:rsidP="00B967E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66927" w:rsidRDefault="00866927" w:rsidP="00B967E4">
    <w:pPr>
      <w:jc w:val="center"/>
      <w:rPr>
        <w:rFonts w:cs="宋体"/>
        <w:b/>
        <w:bCs/>
        <w:kern w:val="0"/>
        <w:sz w:val="30"/>
        <w:szCs w:val="30"/>
        <w:lang w:val="zh-CN"/>
      </w:rPr>
    </w:pPr>
    <w:r>
      <w:rPr>
        <w:rFonts w:cs="宋体" w:hint="eastAsia"/>
        <w:b/>
        <w:bCs/>
        <w:kern w:val="0"/>
        <w:sz w:val="30"/>
        <w:szCs w:val="30"/>
        <w:lang w:val="zh-CN"/>
      </w:rPr>
      <w:t>广州百田信息技术有限公司</w:t>
    </w:r>
  </w:p>
  <w:p w:rsidR="00866927" w:rsidRDefault="00866927" w:rsidP="00B967E4">
    <w:pPr>
      <w:jc w:val="center"/>
      <w:rPr>
        <w:szCs w:val="21"/>
      </w:rPr>
    </w:pPr>
    <w:r>
      <w:rPr>
        <w:rFonts w:hint="eastAsia"/>
        <w:szCs w:val="21"/>
      </w:rPr>
      <w:t>版权所有</w:t>
    </w:r>
    <w:r>
      <w:rPr>
        <w:szCs w:val="21"/>
      </w:rPr>
      <w:t xml:space="preserve">  </w:t>
    </w:r>
    <w:r>
      <w:rPr>
        <w:rFonts w:hint="eastAsia"/>
        <w:szCs w:val="21"/>
      </w:rPr>
      <w:t>侵权必究</w:t>
    </w:r>
  </w:p>
  <w:p w:rsidR="00866927" w:rsidRDefault="00866927">
    <w:pPr>
      <w:pStyle w:val="a4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66927" w:rsidRDefault="00866927" w:rsidP="00B967E4">
    <w:pPr>
      <w:jc w:val="center"/>
      <w:rPr>
        <w:rFonts w:cs="宋体"/>
        <w:b/>
        <w:bCs/>
        <w:kern w:val="0"/>
        <w:sz w:val="30"/>
        <w:szCs w:val="30"/>
        <w:lang w:val="zh-CN"/>
      </w:rPr>
    </w:pPr>
    <w:r>
      <w:rPr>
        <w:rFonts w:cs="宋体" w:hint="eastAsia"/>
        <w:b/>
        <w:bCs/>
        <w:kern w:val="0"/>
        <w:sz w:val="30"/>
        <w:szCs w:val="30"/>
        <w:lang w:val="zh-CN"/>
      </w:rPr>
      <w:t>广州百田信息技术有限公司</w:t>
    </w:r>
  </w:p>
  <w:p w:rsidR="00866927" w:rsidRDefault="00866927" w:rsidP="00B967E4">
    <w:pPr>
      <w:jc w:val="center"/>
      <w:rPr>
        <w:szCs w:val="21"/>
      </w:rPr>
    </w:pPr>
    <w:r>
      <w:rPr>
        <w:rFonts w:hint="eastAsia"/>
        <w:szCs w:val="21"/>
      </w:rPr>
      <w:t>版权所有</w:t>
    </w:r>
    <w:r>
      <w:rPr>
        <w:szCs w:val="21"/>
      </w:rPr>
      <w:t xml:space="preserve">  </w:t>
    </w:r>
    <w:r>
      <w:rPr>
        <w:rFonts w:hint="eastAsia"/>
        <w:szCs w:val="21"/>
      </w:rPr>
      <w:t>侵权必究</w:t>
    </w:r>
  </w:p>
  <w:p w:rsidR="00866927" w:rsidRDefault="00866927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06FAD" w:rsidRDefault="00B06FAD" w:rsidP="00B967E4">
      <w:r>
        <w:separator/>
      </w:r>
    </w:p>
  </w:footnote>
  <w:footnote w:type="continuationSeparator" w:id="1">
    <w:p w:rsidR="00B06FAD" w:rsidRDefault="00B06FAD" w:rsidP="00B967E4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9033F4"/>
    <w:multiLevelType w:val="hybridMultilevel"/>
    <w:tmpl w:val="EAA2F40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1DE329B"/>
    <w:multiLevelType w:val="multilevel"/>
    <w:tmpl w:val="BCDA87AA"/>
    <w:lvl w:ilvl="0">
      <w:start w:val="1"/>
      <w:numFmt w:val="decimal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">
    <w:nsid w:val="13042978"/>
    <w:multiLevelType w:val="multilevel"/>
    <w:tmpl w:val="BCDA87AA"/>
    <w:lvl w:ilvl="0">
      <w:start w:val="1"/>
      <w:numFmt w:val="decimal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3">
    <w:nsid w:val="1C470D20"/>
    <w:multiLevelType w:val="hybridMultilevel"/>
    <w:tmpl w:val="B02AAE4C"/>
    <w:lvl w:ilvl="0" w:tplc="5EDA4348">
      <w:start w:val="1"/>
      <w:numFmt w:val="decimal"/>
      <w:lvlText w:val="1.%1"/>
      <w:lvlJc w:val="left"/>
      <w:pPr>
        <w:ind w:left="12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">
    <w:nsid w:val="27FA5725"/>
    <w:multiLevelType w:val="hybridMultilevel"/>
    <w:tmpl w:val="E1B6BA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A587A4B"/>
    <w:multiLevelType w:val="hybridMultilevel"/>
    <w:tmpl w:val="D878EFA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491A22CE"/>
    <w:multiLevelType w:val="hybridMultilevel"/>
    <w:tmpl w:val="AD842E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51865593"/>
    <w:multiLevelType w:val="multilevel"/>
    <w:tmpl w:val="1EBA1A02"/>
    <w:lvl w:ilvl="0">
      <w:start w:val="1"/>
      <w:numFmt w:val="decimal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8">
    <w:nsid w:val="68834896"/>
    <w:multiLevelType w:val="multilevel"/>
    <w:tmpl w:val="C5083802"/>
    <w:lvl w:ilvl="0">
      <w:start w:val="1"/>
      <w:numFmt w:val="decimal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9">
    <w:nsid w:val="6AF86C44"/>
    <w:multiLevelType w:val="multilevel"/>
    <w:tmpl w:val="1EBA1A02"/>
    <w:lvl w:ilvl="0">
      <w:start w:val="1"/>
      <w:numFmt w:val="decimal"/>
      <w:lvlText w:val="%1"/>
      <w:lvlJc w:val="left"/>
      <w:pPr>
        <w:ind w:left="42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42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42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42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2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2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2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420" w:firstLine="0"/>
      </w:pPr>
      <w:rPr>
        <w:rFonts w:hint="eastAsia"/>
      </w:rPr>
    </w:lvl>
  </w:abstractNum>
  <w:abstractNum w:abstractNumId="10">
    <w:nsid w:val="728D6083"/>
    <w:multiLevelType w:val="hybridMultilevel"/>
    <w:tmpl w:val="B02AAE4C"/>
    <w:lvl w:ilvl="0" w:tplc="5EDA4348">
      <w:start w:val="1"/>
      <w:numFmt w:val="decimal"/>
      <w:lvlText w:val="1.%1"/>
      <w:lvlJc w:val="left"/>
      <w:pPr>
        <w:ind w:left="12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>
    <w:nsid w:val="74291FF9"/>
    <w:multiLevelType w:val="hybridMultilevel"/>
    <w:tmpl w:val="7D22142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7A4C011B"/>
    <w:multiLevelType w:val="hybridMultilevel"/>
    <w:tmpl w:val="EAA2F40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0"/>
  </w:num>
  <w:num w:numId="5">
    <w:abstractNumId w:val="11"/>
  </w:num>
  <w:num w:numId="6">
    <w:abstractNumId w:val="10"/>
  </w:num>
  <w:num w:numId="7">
    <w:abstractNumId w:val="12"/>
  </w:num>
  <w:num w:numId="8">
    <w:abstractNumId w:val="7"/>
  </w:num>
  <w:num w:numId="9">
    <w:abstractNumId w:val="9"/>
  </w:num>
  <w:num w:numId="10">
    <w:abstractNumId w:val="8"/>
  </w:num>
  <w:num w:numId="11">
    <w:abstractNumId w:val="3"/>
  </w:num>
  <w:num w:numId="12">
    <w:abstractNumId w:val="2"/>
  </w:num>
  <w:num w:numId="13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bordersDoNotSurroundHeader/>
  <w:bordersDoNotSurroundFooter/>
  <w:trackRevision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1536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967E4"/>
    <w:rsid w:val="0008485C"/>
    <w:rsid w:val="00103526"/>
    <w:rsid w:val="00157D89"/>
    <w:rsid w:val="00166CA8"/>
    <w:rsid w:val="00174238"/>
    <w:rsid w:val="001D3FB1"/>
    <w:rsid w:val="0024520C"/>
    <w:rsid w:val="002E3C10"/>
    <w:rsid w:val="003412ED"/>
    <w:rsid w:val="00353683"/>
    <w:rsid w:val="0035602C"/>
    <w:rsid w:val="003E32FF"/>
    <w:rsid w:val="003F16E0"/>
    <w:rsid w:val="00565AA9"/>
    <w:rsid w:val="005D34F6"/>
    <w:rsid w:val="006811AB"/>
    <w:rsid w:val="006B7CDA"/>
    <w:rsid w:val="007936A5"/>
    <w:rsid w:val="007B025E"/>
    <w:rsid w:val="00826459"/>
    <w:rsid w:val="00855F94"/>
    <w:rsid w:val="00866927"/>
    <w:rsid w:val="008C1301"/>
    <w:rsid w:val="008D5311"/>
    <w:rsid w:val="00974627"/>
    <w:rsid w:val="00A363A6"/>
    <w:rsid w:val="00A65BCE"/>
    <w:rsid w:val="00AD51B2"/>
    <w:rsid w:val="00B06FAD"/>
    <w:rsid w:val="00B20055"/>
    <w:rsid w:val="00B25BCD"/>
    <w:rsid w:val="00B26AB3"/>
    <w:rsid w:val="00B967E4"/>
    <w:rsid w:val="00CD75D7"/>
    <w:rsid w:val="00CE12C1"/>
    <w:rsid w:val="00DD1FBE"/>
    <w:rsid w:val="00DD4580"/>
    <w:rsid w:val="00DE2DE5"/>
    <w:rsid w:val="00E36EC0"/>
    <w:rsid w:val="00E51008"/>
    <w:rsid w:val="00E84017"/>
    <w:rsid w:val="00EB681F"/>
    <w:rsid w:val="00F62F54"/>
    <w:rsid w:val="00F85615"/>
    <w:rsid w:val="00FE18F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62F54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967E4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967E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D458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967E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967E4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967E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967E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967E4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B967E4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B967E4"/>
    <w:rPr>
      <w:rFonts w:ascii="宋体" w:eastAsia="宋体"/>
      <w:sz w:val="18"/>
      <w:szCs w:val="18"/>
    </w:rPr>
  </w:style>
  <w:style w:type="paragraph" w:styleId="a6">
    <w:name w:val="Subtitle"/>
    <w:basedOn w:val="a"/>
    <w:next w:val="a"/>
    <w:link w:val="Char2"/>
    <w:uiPriority w:val="11"/>
    <w:qFormat/>
    <w:rsid w:val="00B967E4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6"/>
    <w:uiPriority w:val="11"/>
    <w:rsid w:val="00B967E4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7">
    <w:name w:val="Title"/>
    <w:basedOn w:val="a"/>
    <w:next w:val="a"/>
    <w:link w:val="Char3"/>
    <w:uiPriority w:val="10"/>
    <w:qFormat/>
    <w:rsid w:val="00B967E4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44"/>
      <w:szCs w:val="32"/>
    </w:rPr>
  </w:style>
  <w:style w:type="character" w:customStyle="1" w:styleId="Char3">
    <w:name w:val="标题 Char"/>
    <w:basedOn w:val="a0"/>
    <w:link w:val="a7"/>
    <w:uiPriority w:val="10"/>
    <w:rsid w:val="00B967E4"/>
    <w:rPr>
      <w:rFonts w:asciiTheme="majorHAnsi" w:eastAsia="宋体" w:hAnsiTheme="majorHAnsi" w:cstheme="majorBidi"/>
      <w:b/>
      <w:bCs/>
      <w:sz w:val="44"/>
      <w:szCs w:val="32"/>
    </w:rPr>
  </w:style>
  <w:style w:type="character" w:customStyle="1" w:styleId="2Char">
    <w:name w:val="标题 2 Char"/>
    <w:basedOn w:val="a0"/>
    <w:link w:val="2"/>
    <w:uiPriority w:val="9"/>
    <w:rsid w:val="00B967E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No Spacing"/>
    <w:link w:val="Char4"/>
    <w:uiPriority w:val="1"/>
    <w:qFormat/>
    <w:rsid w:val="00B967E4"/>
    <w:rPr>
      <w:kern w:val="0"/>
      <w:sz w:val="22"/>
    </w:rPr>
  </w:style>
  <w:style w:type="character" w:customStyle="1" w:styleId="Char4">
    <w:name w:val="无间隔 Char"/>
    <w:basedOn w:val="a0"/>
    <w:link w:val="a8"/>
    <w:uiPriority w:val="1"/>
    <w:rsid w:val="00B967E4"/>
    <w:rPr>
      <w:kern w:val="0"/>
      <w:sz w:val="22"/>
    </w:rPr>
  </w:style>
  <w:style w:type="paragraph" w:styleId="a9">
    <w:name w:val="Balloon Text"/>
    <w:basedOn w:val="a"/>
    <w:link w:val="Char5"/>
    <w:uiPriority w:val="99"/>
    <w:semiHidden/>
    <w:unhideWhenUsed/>
    <w:rsid w:val="00B967E4"/>
    <w:rPr>
      <w:sz w:val="18"/>
      <w:szCs w:val="18"/>
    </w:rPr>
  </w:style>
  <w:style w:type="character" w:customStyle="1" w:styleId="Char5">
    <w:name w:val="批注框文本 Char"/>
    <w:basedOn w:val="a0"/>
    <w:link w:val="a9"/>
    <w:uiPriority w:val="99"/>
    <w:semiHidden/>
    <w:rsid w:val="00B967E4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DD4580"/>
    <w:rPr>
      <w:b/>
      <w:bCs/>
      <w:sz w:val="32"/>
      <w:szCs w:val="32"/>
    </w:rPr>
  </w:style>
  <w:style w:type="paragraph" w:styleId="aa">
    <w:name w:val="List Paragraph"/>
    <w:basedOn w:val="a"/>
    <w:uiPriority w:val="34"/>
    <w:qFormat/>
    <w:rsid w:val="00A65BCE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497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5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7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23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5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7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3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oleObject" Target="embeddings/oleObject15.bin"/><Relationship Id="rId21" Type="http://schemas.openxmlformats.org/officeDocument/2006/relationships/oleObject" Target="embeddings/oleObject6.bin"/><Relationship Id="rId34" Type="http://schemas.openxmlformats.org/officeDocument/2006/relationships/image" Target="media/image14.emf"/><Relationship Id="rId42" Type="http://schemas.openxmlformats.org/officeDocument/2006/relationships/image" Target="media/image18.emf"/><Relationship Id="rId47" Type="http://schemas.openxmlformats.org/officeDocument/2006/relationships/oleObject" Target="embeddings/oleObject18.bin"/><Relationship Id="rId50" Type="http://schemas.openxmlformats.org/officeDocument/2006/relationships/image" Target="media/image23.emf"/><Relationship Id="rId55" Type="http://schemas.openxmlformats.org/officeDocument/2006/relationships/oleObject" Target="embeddings/oleObject22.bin"/><Relationship Id="rId7" Type="http://schemas.openxmlformats.org/officeDocument/2006/relationships/footnotes" Target="footnot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4.bin"/><Relationship Id="rId25" Type="http://schemas.openxmlformats.org/officeDocument/2006/relationships/oleObject" Target="embeddings/oleObject8.bin"/><Relationship Id="rId33" Type="http://schemas.openxmlformats.org/officeDocument/2006/relationships/oleObject" Target="embeddings/oleObject12.bin"/><Relationship Id="rId38" Type="http://schemas.openxmlformats.org/officeDocument/2006/relationships/image" Target="media/image16.emf"/><Relationship Id="rId46" Type="http://schemas.openxmlformats.org/officeDocument/2006/relationships/image" Target="media/image21.emf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oleObject" Target="embeddings/oleObject10.bin"/><Relationship Id="rId41" Type="http://schemas.openxmlformats.org/officeDocument/2006/relationships/oleObject" Target="embeddings/oleObject16.bin"/><Relationship Id="rId54" Type="http://schemas.openxmlformats.org/officeDocument/2006/relationships/image" Target="media/image25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oleObject" Target="embeddings/oleObject14.bin"/><Relationship Id="rId40" Type="http://schemas.openxmlformats.org/officeDocument/2006/relationships/image" Target="media/image17.emf"/><Relationship Id="rId45" Type="http://schemas.openxmlformats.org/officeDocument/2006/relationships/image" Target="media/image20.png"/><Relationship Id="rId53" Type="http://schemas.openxmlformats.org/officeDocument/2006/relationships/oleObject" Target="embeddings/oleObject21.bin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7.bin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oleObject" Target="embeddings/oleObject19.bin"/><Relationship Id="rId57" Type="http://schemas.openxmlformats.org/officeDocument/2006/relationships/footer" Target="footer2.xml"/><Relationship Id="rId10" Type="http://schemas.openxmlformats.org/officeDocument/2006/relationships/oleObject" Target="embeddings/oleObject1.bin"/><Relationship Id="rId19" Type="http://schemas.openxmlformats.org/officeDocument/2006/relationships/oleObject" Target="embeddings/oleObject5.bin"/><Relationship Id="rId31" Type="http://schemas.openxmlformats.org/officeDocument/2006/relationships/oleObject" Target="embeddings/oleObject11.bin"/><Relationship Id="rId44" Type="http://schemas.openxmlformats.org/officeDocument/2006/relationships/image" Target="media/image19.png"/><Relationship Id="rId52" Type="http://schemas.openxmlformats.org/officeDocument/2006/relationships/image" Target="media/image24.emf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oleObject" Target="embeddings/oleObject9.bin"/><Relationship Id="rId30" Type="http://schemas.openxmlformats.org/officeDocument/2006/relationships/image" Target="media/image12.emf"/><Relationship Id="rId35" Type="http://schemas.openxmlformats.org/officeDocument/2006/relationships/oleObject" Target="embeddings/oleObject13.bin"/><Relationship Id="rId43" Type="http://schemas.openxmlformats.org/officeDocument/2006/relationships/oleObject" Target="embeddings/oleObject17.bin"/><Relationship Id="rId48" Type="http://schemas.openxmlformats.org/officeDocument/2006/relationships/image" Target="media/image22.emf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oleObject" Target="embeddings/oleObject20.bin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2018-10-18T00:00:00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5ED8B64-CC86-4DE7-9895-4083AC45C8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7</Pages>
  <Words>592</Words>
  <Characters>3380</Characters>
  <Application>Microsoft Office Word</Application>
  <DocSecurity>0</DocSecurity>
  <Lines>28</Lines>
  <Paragraphs>7</Paragraphs>
  <ScaleCrop>false</ScaleCrop>
  <Company>Microsoft</Company>
  <LinksUpToDate>false</LinksUpToDate>
  <CharactersWithSpaces>3965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王诺许愿</dc:title>
  <dc:subject>传说王者诺亚抽奖</dc:subject>
  <dc:creator>蔡漫</dc:creator>
  <cp:lastModifiedBy>caiman</cp:lastModifiedBy>
  <cp:revision>11</cp:revision>
  <dcterms:created xsi:type="dcterms:W3CDTF">2018-11-03T06:50:00Z</dcterms:created>
  <dcterms:modified xsi:type="dcterms:W3CDTF">2018-11-19T09:25:00Z</dcterms:modified>
</cp:coreProperties>
</file>