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51B1" w:rsidRDefault="00E22402">
      <w:pPr>
        <w:pStyle w:val="1"/>
        <w:jc w:val="center"/>
      </w:pPr>
      <w:bookmarkStart w:id="0" w:name="_Toc25948"/>
      <w:r>
        <w:rPr>
          <w:rFonts w:hint="eastAsia"/>
        </w:rPr>
        <w:t>路西法传说挑战</w:t>
      </w:r>
      <w:bookmarkEnd w:id="0"/>
    </w:p>
    <w:p w:rsidR="002451B1" w:rsidRDefault="00E22402">
      <w:pPr>
        <w:ind w:leftChars="-12" w:left="-25"/>
        <w:jc w:val="center"/>
        <w:rPr>
          <w:rFonts w:ascii="黑体" w:eastAsia="黑体" w:hAnsi="Tahoma" w:cs="Tahoma"/>
          <w:b/>
          <w:sz w:val="32"/>
          <w:szCs w:val="32"/>
        </w:rPr>
      </w:pPr>
      <w:r>
        <w:rPr>
          <w:rFonts w:ascii="黑体" w:eastAsia="黑体" w:hAnsi="Tahoma" w:cs="Tahoma" w:hint="eastAsia"/>
          <w:b/>
          <w:sz w:val="32"/>
          <w:szCs w:val="32"/>
        </w:rPr>
        <w:t>需求文档</w:t>
      </w:r>
      <w:r>
        <w:rPr>
          <w:rFonts w:ascii="黑体" w:eastAsia="黑体" w:hAnsi="Tahoma" w:cs="Tahoma"/>
          <w:b/>
          <w:sz w:val="32"/>
          <w:szCs w:val="32"/>
        </w:rPr>
        <w:t xml:space="preserve"> </w:t>
      </w:r>
    </w:p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2451B1"/>
    <w:p w:rsidR="002451B1" w:rsidRDefault="00E22402">
      <w:pPr>
        <w:jc w:val="center"/>
        <w:rPr>
          <w:rFonts w:cs="宋体"/>
          <w:b/>
          <w:bCs/>
          <w:kern w:val="0"/>
          <w:sz w:val="30"/>
          <w:szCs w:val="30"/>
          <w:lang w:val="zh-CN"/>
        </w:rPr>
      </w:pPr>
      <w:r>
        <w:rPr>
          <w:rFonts w:cs="宋体" w:hint="eastAsia"/>
          <w:b/>
          <w:bCs/>
          <w:kern w:val="0"/>
          <w:sz w:val="30"/>
          <w:szCs w:val="30"/>
          <w:lang w:val="zh-CN"/>
        </w:rPr>
        <w:t>广州百田信息技术有限公司</w:t>
      </w:r>
    </w:p>
    <w:p w:rsidR="002451B1" w:rsidRDefault="00E22402">
      <w:pPr>
        <w:jc w:val="center"/>
        <w:rPr>
          <w:szCs w:val="21"/>
        </w:rPr>
      </w:pPr>
      <w:r>
        <w:rPr>
          <w:rFonts w:hint="eastAsia"/>
          <w:szCs w:val="21"/>
        </w:rPr>
        <w:t>版权所有侵权必究</w:t>
      </w:r>
    </w:p>
    <w:p w:rsidR="002451B1" w:rsidRDefault="002451B1"/>
    <w:p w:rsidR="002451B1" w:rsidRDefault="00E22402">
      <w:pPr>
        <w:pStyle w:val="2"/>
        <w:ind w:left="0" w:firstLine="0"/>
      </w:pPr>
      <w:bookmarkStart w:id="1" w:name="_Toc1899"/>
      <w:r>
        <w:rPr>
          <w:rFonts w:hint="eastAsia"/>
        </w:rPr>
        <w:t>修订记录</w:t>
      </w:r>
      <w:bookmarkEnd w:id="1"/>
    </w:p>
    <w:tbl>
      <w:tblPr>
        <w:tblW w:w="85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809"/>
        <w:gridCol w:w="1560"/>
        <w:gridCol w:w="3021"/>
        <w:gridCol w:w="2131"/>
      </w:tblGrid>
      <w:tr w:rsidR="002451B1">
        <w:tc>
          <w:tcPr>
            <w:tcW w:w="1809" w:type="dxa"/>
          </w:tcPr>
          <w:p w:rsidR="002451B1" w:rsidRDefault="00E224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时间</w:t>
            </w:r>
          </w:p>
        </w:tc>
        <w:tc>
          <w:tcPr>
            <w:tcW w:w="1560" w:type="dxa"/>
          </w:tcPr>
          <w:p w:rsidR="002451B1" w:rsidRDefault="00E224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021" w:type="dxa"/>
          </w:tcPr>
          <w:p w:rsidR="002451B1" w:rsidRDefault="00E224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修改内容</w:t>
            </w:r>
          </w:p>
        </w:tc>
        <w:tc>
          <w:tcPr>
            <w:tcW w:w="2131" w:type="dxa"/>
          </w:tcPr>
          <w:p w:rsidR="002451B1" w:rsidRDefault="00E224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产品</w:t>
            </w:r>
          </w:p>
        </w:tc>
      </w:tr>
      <w:tr w:rsidR="002451B1">
        <w:tc>
          <w:tcPr>
            <w:tcW w:w="1809" w:type="dxa"/>
          </w:tcPr>
          <w:p w:rsidR="002451B1" w:rsidRDefault="00E22402">
            <w:pPr>
              <w:jc w:val="center"/>
            </w:pPr>
            <w:r>
              <w:rPr>
                <w:rFonts w:hint="eastAsia"/>
              </w:rPr>
              <w:t>2018-12-13</w:t>
            </w:r>
          </w:p>
        </w:tc>
        <w:tc>
          <w:tcPr>
            <w:tcW w:w="1560" w:type="dxa"/>
          </w:tcPr>
          <w:p w:rsidR="002451B1" w:rsidRDefault="00E22402">
            <w:pPr>
              <w:jc w:val="center"/>
            </w:pPr>
            <w:r>
              <w:t>V1.0</w:t>
            </w:r>
          </w:p>
        </w:tc>
        <w:tc>
          <w:tcPr>
            <w:tcW w:w="3021" w:type="dxa"/>
          </w:tcPr>
          <w:p w:rsidR="002451B1" w:rsidRDefault="00E22402">
            <w:pPr>
              <w:jc w:val="center"/>
            </w:pPr>
            <w:r>
              <w:rPr>
                <w:rFonts w:hint="eastAsia"/>
              </w:rPr>
              <w:t>初稿</w:t>
            </w:r>
          </w:p>
        </w:tc>
        <w:tc>
          <w:tcPr>
            <w:tcW w:w="2131" w:type="dxa"/>
          </w:tcPr>
          <w:p w:rsidR="002451B1" w:rsidRDefault="00E22402">
            <w:pPr>
              <w:jc w:val="center"/>
            </w:pPr>
            <w:r>
              <w:rPr>
                <w:rFonts w:hint="eastAsia"/>
              </w:rPr>
              <w:t>蔡漫</w:t>
            </w:r>
          </w:p>
        </w:tc>
      </w:tr>
    </w:tbl>
    <w:p w:rsidR="002451B1" w:rsidRDefault="00E22402">
      <w:pPr>
        <w:pStyle w:val="2"/>
        <w:ind w:left="0" w:firstLine="0"/>
      </w:pPr>
      <w:bookmarkStart w:id="2" w:name="_Toc21032"/>
      <w:r>
        <w:rPr>
          <w:rFonts w:hint="eastAsia"/>
        </w:rPr>
        <w:t>目录</w:t>
      </w:r>
      <w:bookmarkEnd w:id="2"/>
    </w:p>
    <w:p w:rsidR="002451B1" w:rsidRDefault="002451B1">
      <w:pPr>
        <w:pStyle w:val="10"/>
        <w:tabs>
          <w:tab w:val="right" w:leader="dot" w:pos="8306"/>
        </w:tabs>
      </w:pPr>
      <w:r w:rsidRPr="002451B1">
        <w:fldChar w:fldCharType="begin"/>
      </w:r>
      <w:r w:rsidR="00E22402">
        <w:instrText xml:space="preserve"> TOC \o "1-3" \h \z \u </w:instrText>
      </w:r>
      <w:r w:rsidRPr="002451B1">
        <w:fldChar w:fldCharType="separate"/>
      </w:r>
      <w:hyperlink w:anchor="_Toc25948" w:history="1">
        <w:r w:rsidR="00E22402">
          <w:rPr>
            <w:rFonts w:hint="eastAsia"/>
          </w:rPr>
          <w:t>路西法传说挑战</w:t>
        </w:r>
        <w:r w:rsidR="00E22402">
          <w:tab/>
        </w:r>
        <w:r>
          <w:fldChar w:fldCharType="begin"/>
        </w:r>
        <w:r w:rsidR="00E22402">
          <w:instrText xml:space="preserve"> PAGEREF _Toc25948 </w:instrText>
        </w:r>
        <w:r>
          <w:fldChar w:fldCharType="separate"/>
        </w:r>
        <w:r w:rsidR="00E22402">
          <w:t>1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1899" w:history="1">
        <w:r w:rsidR="00E22402">
          <w:rPr>
            <w:rFonts w:hint="eastAsia"/>
          </w:rPr>
          <w:t>修订记录</w:t>
        </w:r>
        <w:r w:rsidR="00E22402">
          <w:tab/>
        </w:r>
        <w:r>
          <w:fldChar w:fldCharType="begin"/>
        </w:r>
        <w:r w:rsidR="00E22402">
          <w:instrText xml:space="preserve"> PAGEREF _Toc1899 </w:instrText>
        </w:r>
        <w:r>
          <w:fldChar w:fldCharType="separate"/>
        </w:r>
        <w:r w:rsidR="00E22402">
          <w:t>2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21032" w:history="1">
        <w:r w:rsidR="00E22402">
          <w:rPr>
            <w:rFonts w:hint="eastAsia"/>
          </w:rPr>
          <w:t>目录</w:t>
        </w:r>
        <w:r w:rsidR="00E22402">
          <w:tab/>
        </w:r>
        <w:r>
          <w:fldChar w:fldCharType="begin"/>
        </w:r>
        <w:r w:rsidR="00E22402">
          <w:instrText xml:space="preserve"> PAGEREF _Toc21032 </w:instrText>
        </w:r>
        <w:r>
          <w:fldChar w:fldCharType="separate"/>
        </w:r>
        <w:r w:rsidR="00E22402">
          <w:t>2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2530" w:history="1">
        <w:r w:rsidR="00E22402">
          <w:t xml:space="preserve">1. </w:t>
        </w:r>
        <w:r w:rsidR="00E22402">
          <w:rPr>
            <w:rFonts w:hint="eastAsia"/>
          </w:rPr>
          <w:t>概述与时间</w:t>
        </w:r>
        <w:r w:rsidR="00E22402">
          <w:tab/>
        </w:r>
        <w:r>
          <w:fldChar w:fldCharType="begin"/>
        </w:r>
        <w:r w:rsidR="00E22402">
          <w:instrText xml:space="preserve"> PAGEREF _Toc2530 </w:instrText>
        </w:r>
        <w:r>
          <w:fldChar w:fldCharType="separate"/>
        </w:r>
        <w:r w:rsidR="00E22402">
          <w:t>2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23254" w:history="1">
        <w:r w:rsidR="00E22402">
          <w:t xml:space="preserve">1.1. </w:t>
        </w:r>
        <w:r w:rsidR="00E22402">
          <w:rPr>
            <w:rFonts w:hint="eastAsia"/>
          </w:rPr>
          <w:t>规则概述</w:t>
        </w:r>
        <w:r w:rsidR="00E22402">
          <w:tab/>
        </w:r>
        <w:r>
          <w:fldChar w:fldCharType="begin"/>
        </w:r>
        <w:r w:rsidR="00E22402">
          <w:instrText xml:space="preserve"> PAGEREF _Toc23254 </w:instrText>
        </w:r>
        <w:r>
          <w:fldChar w:fldCharType="separate"/>
        </w:r>
        <w:r w:rsidR="00E22402">
          <w:t>2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32707" w:history="1">
        <w:r w:rsidR="00E22402">
          <w:t xml:space="preserve">1.2. </w:t>
        </w:r>
        <w:r w:rsidR="00E22402">
          <w:rPr>
            <w:rFonts w:hint="eastAsia"/>
          </w:rPr>
          <w:t>活动时间</w:t>
        </w:r>
        <w:r w:rsidR="00E22402">
          <w:tab/>
        </w:r>
        <w:r>
          <w:fldChar w:fldCharType="begin"/>
        </w:r>
        <w:r w:rsidR="00E22402">
          <w:instrText xml:space="preserve"> PAGEREF _Toc32707 </w:instrText>
        </w:r>
        <w:r>
          <w:fldChar w:fldCharType="separate"/>
        </w:r>
        <w:r w:rsidR="00E22402">
          <w:t>3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2319" w:history="1">
        <w:r w:rsidR="00E22402">
          <w:t xml:space="preserve">2. </w:t>
        </w:r>
        <w:r w:rsidR="00E22402">
          <w:rPr>
            <w:rFonts w:hint="eastAsia"/>
          </w:rPr>
          <w:t>触发入口</w:t>
        </w:r>
        <w:r w:rsidR="00E22402">
          <w:tab/>
        </w:r>
        <w:r>
          <w:fldChar w:fldCharType="begin"/>
        </w:r>
        <w:r w:rsidR="00E22402">
          <w:instrText xml:space="preserve"> PAGEREF _Toc2319 </w:instrText>
        </w:r>
        <w:r>
          <w:fldChar w:fldCharType="separate"/>
        </w:r>
        <w:r w:rsidR="00E22402">
          <w:t>3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1695" w:history="1">
        <w:r w:rsidR="00E22402">
          <w:t xml:space="preserve">3. </w:t>
        </w:r>
        <w:r w:rsidR="00E22402">
          <w:rPr>
            <w:rFonts w:hint="eastAsia"/>
          </w:rPr>
          <w:t>面板交互</w:t>
        </w:r>
        <w:r w:rsidR="00E22402">
          <w:tab/>
        </w:r>
        <w:r>
          <w:fldChar w:fldCharType="begin"/>
        </w:r>
        <w:r w:rsidR="00E22402">
          <w:instrText xml:space="preserve"> PAGEREF _Toc1695 </w:instrText>
        </w:r>
        <w:r>
          <w:fldChar w:fldCharType="separate"/>
        </w:r>
        <w:r w:rsidR="00E22402">
          <w:t>4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31881" w:history="1">
        <w:r w:rsidR="00E22402">
          <w:t xml:space="preserve">3.1. </w:t>
        </w:r>
        <w:r w:rsidR="00E22402">
          <w:rPr>
            <w:rFonts w:hint="eastAsia"/>
          </w:rPr>
          <w:t>主面板</w:t>
        </w:r>
        <w:r w:rsidR="00E22402">
          <w:tab/>
        </w:r>
        <w:r>
          <w:fldChar w:fldCharType="begin"/>
        </w:r>
        <w:r w:rsidR="00E22402">
          <w:instrText xml:space="preserve"> PAGEREF _Toc31881 </w:instrText>
        </w:r>
        <w:r>
          <w:fldChar w:fldCharType="separate"/>
        </w:r>
        <w:r w:rsidR="00E22402">
          <w:t>4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24108" w:history="1">
        <w:r w:rsidR="00E22402">
          <w:t xml:space="preserve">3.2. </w:t>
        </w:r>
        <w:r w:rsidR="00E22402">
          <w:rPr>
            <w:rFonts w:hint="eastAsia"/>
          </w:rPr>
          <w:t>挑战列表面板</w:t>
        </w:r>
        <w:r w:rsidR="00E22402">
          <w:tab/>
        </w:r>
        <w:r>
          <w:fldChar w:fldCharType="begin"/>
        </w:r>
        <w:r w:rsidR="00E22402">
          <w:instrText xml:space="preserve"> PAGEREF _Toc24108 </w:instrText>
        </w:r>
        <w:r>
          <w:fldChar w:fldCharType="separate"/>
        </w:r>
        <w:r w:rsidR="00E22402">
          <w:t>5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398" w:history="1">
        <w:r w:rsidR="00E22402">
          <w:t xml:space="preserve">3.3. </w:t>
        </w:r>
        <w:r w:rsidR="00E22402">
          <w:rPr>
            <w:rFonts w:hint="eastAsia"/>
          </w:rPr>
          <w:t>挑战面板</w:t>
        </w:r>
        <w:r w:rsidR="00E22402">
          <w:tab/>
        </w:r>
        <w:r>
          <w:fldChar w:fldCharType="begin"/>
        </w:r>
        <w:r w:rsidR="00E22402">
          <w:instrText xml:space="preserve"> PAGEREF _Toc398 </w:instrText>
        </w:r>
        <w:r>
          <w:fldChar w:fldCharType="separate"/>
        </w:r>
        <w:r w:rsidR="00E22402">
          <w:t>6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18233" w:history="1">
        <w:r w:rsidR="00E22402">
          <w:t xml:space="preserve">3.4. </w:t>
        </w:r>
        <w:r w:rsidR="00E22402">
          <w:rPr>
            <w:rFonts w:hint="eastAsia"/>
          </w:rPr>
          <w:t>一键功能</w:t>
        </w:r>
        <w:r w:rsidR="00E22402">
          <w:tab/>
        </w:r>
        <w:r>
          <w:fldChar w:fldCharType="begin"/>
        </w:r>
        <w:r w:rsidR="00E22402">
          <w:instrText xml:space="preserve"> PAGEREF _Toc18233 </w:instrText>
        </w:r>
        <w:r>
          <w:fldChar w:fldCharType="separate"/>
        </w:r>
        <w:r w:rsidR="00E22402">
          <w:t>9</w:t>
        </w:r>
        <w:r>
          <w:fldChar w:fldCharType="end"/>
        </w:r>
      </w:hyperlink>
    </w:p>
    <w:p w:rsidR="002451B1" w:rsidRDefault="002451B1">
      <w:pPr>
        <w:pStyle w:val="30"/>
        <w:tabs>
          <w:tab w:val="right" w:leader="dot" w:pos="8306"/>
        </w:tabs>
      </w:pPr>
      <w:hyperlink w:anchor="_Toc3254" w:history="1">
        <w:r w:rsidR="00E22402">
          <w:t xml:space="preserve">3.5. </w:t>
        </w:r>
        <w:r w:rsidR="00E22402">
          <w:rPr>
            <w:rFonts w:hint="eastAsia"/>
          </w:rPr>
          <w:t>开启传说进化</w:t>
        </w:r>
        <w:r w:rsidR="00E22402">
          <w:tab/>
        </w:r>
        <w:r>
          <w:fldChar w:fldCharType="begin"/>
        </w:r>
        <w:r w:rsidR="00E22402">
          <w:instrText xml:space="preserve"> PAGEREF _Toc3254 </w:instrText>
        </w:r>
        <w:r>
          <w:fldChar w:fldCharType="separate"/>
        </w:r>
        <w:r w:rsidR="00E22402">
          <w:t>12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18166" w:history="1">
        <w:r w:rsidR="00E22402">
          <w:t xml:space="preserve">4. </w:t>
        </w:r>
        <w:r w:rsidR="00E22402">
          <w:rPr>
            <w:rFonts w:hint="eastAsia"/>
          </w:rPr>
          <w:t>挑战</w:t>
        </w:r>
        <w:r w:rsidR="00E22402">
          <w:rPr>
            <w:rFonts w:hint="eastAsia"/>
          </w:rPr>
          <w:t>BUFF</w:t>
        </w:r>
        <w:r w:rsidR="00E22402">
          <w:rPr>
            <w:rFonts w:hint="eastAsia"/>
          </w:rPr>
          <w:t>配置</w:t>
        </w:r>
        <w:r w:rsidR="00E22402">
          <w:tab/>
        </w:r>
        <w:r>
          <w:fldChar w:fldCharType="begin"/>
        </w:r>
        <w:r w:rsidR="00E22402">
          <w:instrText xml:space="preserve"> PAGEREF _Toc18166 </w:instrText>
        </w:r>
        <w:r>
          <w:fldChar w:fldCharType="separate"/>
        </w:r>
        <w:r w:rsidR="00E22402">
          <w:t>14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19840" w:history="1">
        <w:r w:rsidR="00E22402">
          <w:t xml:space="preserve">5. </w:t>
        </w:r>
        <w:r w:rsidR="00E22402">
          <w:rPr>
            <w:rFonts w:hint="eastAsia"/>
          </w:rPr>
          <w:t>价格配置</w:t>
        </w:r>
        <w:r w:rsidR="00E22402">
          <w:tab/>
        </w:r>
        <w:r>
          <w:fldChar w:fldCharType="begin"/>
        </w:r>
        <w:r w:rsidR="00E22402">
          <w:instrText xml:space="preserve"> PAGEREF _Toc19840 </w:instrText>
        </w:r>
        <w:r>
          <w:fldChar w:fldCharType="separate"/>
        </w:r>
        <w:r w:rsidR="00E22402">
          <w:t>15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22957" w:history="1">
        <w:r w:rsidR="00E22402">
          <w:t xml:space="preserve">6. </w:t>
        </w:r>
        <w:r w:rsidR="00E22402">
          <w:rPr>
            <w:rFonts w:hint="eastAsia"/>
          </w:rPr>
          <w:t>精灵解析</w:t>
        </w:r>
        <w:r w:rsidR="00E22402">
          <w:tab/>
        </w:r>
        <w:r>
          <w:fldChar w:fldCharType="begin"/>
        </w:r>
        <w:r w:rsidR="00E22402">
          <w:instrText xml:space="preserve"> PAGEREF _Toc22957 </w:instrText>
        </w:r>
        <w:r>
          <w:fldChar w:fldCharType="separate"/>
        </w:r>
        <w:r w:rsidR="00E22402">
          <w:t>16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22196" w:history="1">
        <w:r w:rsidR="00E22402">
          <w:t xml:space="preserve">7. </w:t>
        </w:r>
        <w:r w:rsidR="00E22402">
          <w:rPr>
            <w:rFonts w:hint="eastAsia"/>
          </w:rPr>
          <w:t>防沉迷设定</w:t>
        </w:r>
        <w:r w:rsidR="00E22402">
          <w:tab/>
        </w:r>
        <w:r>
          <w:fldChar w:fldCharType="begin"/>
        </w:r>
        <w:r w:rsidR="00E22402">
          <w:instrText xml:space="preserve"> PAGEREF _Toc22196 </w:instrText>
        </w:r>
        <w:r>
          <w:fldChar w:fldCharType="separate"/>
        </w:r>
        <w:r w:rsidR="00E22402">
          <w:t>16</w:t>
        </w:r>
        <w:r>
          <w:fldChar w:fldCharType="end"/>
        </w:r>
      </w:hyperlink>
    </w:p>
    <w:p w:rsidR="002451B1" w:rsidRDefault="002451B1">
      <w:pPr>
        <w:pStyle w:val="20"/>
        <w:tabs>
          <w:tab w:val="right" w:leader="dot" w:pos="8306"/>
        </w:tabs>
      </w:pPr>
      <w:hyperlink w:anchor="_Toc14376" w:history="1">
        <w:r w:rsidR="00E22402">
          <w:t xml:space="preserve">8. </w:t>
        </w:r>
        <w:r w:rsidR="00E22402">
          <w:rPr>
            <w:rFonts w:hint="eastAsia"/>
          </w:rPr>
          <w:t>数据统计</w:t>
        </w:r>
        <w:r w:rsidR="00E22402">
          <w:tab/>
        </w:r>
        <w:r>
          <w:fldChar w:fldCharType="begin"/>
        </w:r>
        <w:r w:rsidR="00E22402">
          <w:instrText xml:space="preserve"> PAGEREF _Toc14376 </w:instrText>
        </w:r>
        <w:r>
          <w:fldChar w:fldCharType="separate"/>
        </w:r>
        <w:r w:rsidR="00E22402">
          <w:t>16</w:t>
        </w:r>
        <w:r>
          <w:fldChar w:fldCharType="end"/>
        </w:r>
      </w:hyperlink>
    </w:p>
    <w:p w:rsidR="002451B1" w:rsidRDefault="002451B1">
      <w:r>
        <w:fldChar w:fldCharType="end"/>
      </w:r>
    </w:p>
    <w:p w:rsidR="002451B1" w:rsidRDefault="00E22402">
      <w:pPr>
        <w:pStyle w:val="2"/>
        <w:numPr>
          <w:ilvl w:val="0"/>
          <w:numId w:val="1"/>
        </w:numPr>
      </w:pPr>
      <w:bookmarkStart w:id="3" w:name="_Toc2530"/>
      <w:r>
        <w:rPr>
          <w:rFonts w:hint="eastAsia"/>
        </w:rPr>
        <w:t>概述与时间</w:t>
      </w:r>
      <w:bookmarkEnd w:id="3"/>
    </w:p>
    <w:p w:rsidR="002451B1" w:rsidRDefault="00E22402">
      <w:pPr>
        <w:pStyle w:val="3"/>
        <w:numPr>
          <w:ilvl w:val="1"/>
          <w:numId w:val="1"/>
        </w:numPr>
      </w:pPr>
      <w:bookmarkStart w:id="4" w:name="_Toc23254"/>
      <w:r>
        <w:rPr>
          <w:rFonts w:hint="eastAsia"/>
        </w:rPr>
        <w:t>规</w:t>
      </w:r>
      <w:r>
        <w:rPr>
          <w:rFonts w:hint="eastAsia"/>
        </w:rPr>
        <w:t>则概述</w:t>
      </w:r>
      <w:bookmarkEnd w:id="4"/>
    </w:p>
    <w:p w:rsidR="002451B1" w:rsidRDefault="00E22402">
      <w:pPr>
        <w:numPr>
          <w:ilvl w:val="0"/>
          <w:numId w:val="2"/>
        </w:numPr>
      </w:pPr>
      <w:r>
        <w:rPr>
          <w:rFonts w:hint="eastAsia"/>
        </w:rPr>
        <w:t>路西法挑战分为</w:t>
      </w:r>
      <w:r>
        <w:rPr>
          <w:rFonts w:hint="eastAsia"/>
        </w:rPr>
        <w:t>3</w:t>
      </w:r>
      <w:r>
        <w:rPr>
          <w:rFonts w:hint="eastAsia"/>
        </w:rPr>
        <w:t>个阶段：堕天、炼狱、主宰，呈线性结构，必须击败前一个才能挑战后面一个；</w:t>
      </w:r>
    </w:p>
    <w:p w:rsidR="002451B1" w:rsidRDefault="00E22402">
      <w:pPr>
        <w:numPr>
          <w:ilvl w:val="0"/>
          <w:numId w:val="2"/>
        </w:numPr>
      </w:pPr>
      <w:bookmarkStart w:id="5" w:name="OLE_LINK2"/>
      <w:r>
        <w:rPr>
          <w:rFonts w:hint="eastAsia"/>
        </w:rPr>
        <w:t>堕天阶段：共</w:t>
      </w:r>
      <w:r>
        <w:rPr>
          <w:rFonts w:hint="eastAsia"/>
        </w:rPr>
        <w:t>5</w:t>
      </w:r>
      <w:r>
        <w:rPr>
          <w:rFonts w:hint="eastAsia"/>
        </w:rPr>
        <w:t>个关卡；</w:t>
      </w:r>
      <w:bookmarkEnd w:id="5"/>
      <w:r>
        <w:rPr>
          <w:rFonts w:hint="eastAsia"/>
        </w:rPr>
        <w:br/>
      </w:r>
      <w:r>
        <w:rPr>
          <w:rFonts w:hint="eastAsia"/>
        </w:rPr>
        <w:t>敌阵拥有天之束缚</w:t>
      </w:r>
      <w:r>
        <w:rPr>
          <w:rFonts w:hint="eastAsia"/>
        </w:rPr>
        <w:t>BUFF</w:t>
      </w:r>
      <w:r>
        <w:rPr>
          <w:rFonts w:hint="eastAsia"/>
        </w:rPr>
        <w:t>：</w:t>
      </w:r>
      <w:bookmarkStart w:id="6" w:name="OLE_LINK19"/>
      <w:bookmarkStart w:id="7" w:name="OLE_LINK44"/>
      <w:r>
        <w:rPr>
          <w:rFonts w:hint="eastAsia"/>
        </w:rPr>
        <w:t>我方阵型与敌方阵型不同时，我方随机</w:t>
      </w:r>
      <w:r>
        <w:rPr>
          <w:rFonts w:hint="eastAsia"/>
        </w:rPr>
        <w:t>3</w:t>
      </w:r>
      <w:r>
        <w:rPr>
          <w:rFonts w:hint="eastAsia"/>
        </w:rPr>
        <w:t>个精灵出场时受到眩晕</w:t>
      </w:r>
      <w:r>
        <w:rPr>
          <w:rFonts w:hint="eastAsia"/>
        </w:rPr>
        <w:t>3</w:t>
      </w:r>
      <w:r>
        <w:rPr>
          <w:rFonts w:hint="eastAsia"/>
        </w:rPr>
        <w:t>个回合</w:t>
      </w:r>
      <w:bookmarkEnd w:id="6"/>
      <w:r>
        <w:rPr>
          <w:rFonts w:hint="eastAsia"/>
        </w:rPr>
        <w:t>；</w:t>
      </w:r>
      <w:bookmarkEnd w:id="7"/>
    </w:p>
    <w:p w:rsidR="002451B1" w:rsidRDefault="00E22402">
      <w:pPr>
        <w:numPr>
          <w:ilvl w:val="0"/>
          <w:numId w:val="2"/>
        </w:numPr>
      </w:pPr>
      <w:bookmarkStart w:id="8" w:name="OLE_LINK48"/>
      <w:r>
        <w:rPr>
          <w:rFonts w:hint="eastAsia"/>
        </w:rPr>
        <w:t>炼狱阶段：共</w:t>
      </w:r>
      <w:r>
        <w:rPr>
          <w:rFonts w:hint="eastAsia"/>
        </w:rPr>
        <w:t>7</w:t>
      </w:r>
      <w:r>
        <w:rPr>
          <w:rFonts w:hint="eastAsia"/>
        </w:rPr>
        <w:t>个关卡；</w:t>
      </w:r>
      <w:bookmarkEnd w:id="8"/>
      <w:r>
        <w:rPr>
          <w:rFonts w:hint="eastAsia"/>
        </w:rPr>
        <w:br/>
      </w:r>
      <w:r>
        <w:rPr>
          <w:rFonts w:hint="eastAsia"/>
        </w:rPr>
        <w:t>敌阵拥有炼狱之焰</w:t>
      </w:r>
      <w:r>
        <w:rPr>
          <w:rFonts w:hint="eastAsia"/>
        </w:rPr>
        <w:t>BUFF</w:t>
      </w:r>
      <w:r>
        <w:rPr>
          <w:rFonts w:hint="eastAsia"/>
        </w:rPr>
        <w:t>：</w:t>
      </w:r>
      <w:bookmarkStart w:id="9" w:name="OLE_LINK45"/>
      <w:r>
        <w:rPr>
          <w:rFonts w:hint="eastAsia"/>
        </w:rPr>
        <w:t>敌方精灵免疫非直接伤害，每次出手前随机灼烧我方</w:t>
      </w:r>
      <w:r>
        <w:rPr>
          <w:rFonts w:hint="eastAsia"/>
        </w:rPr>
        <w:t>1~6</w:t>
      </w:r>
      <w:r>
        <w:rPr>
          <w:rFonts w:hint="eastAsia"/>
        </w:rPr>
        <w:t>人</w:t>
      </w:r>
      <w:bookmarkEnd w:id="9"/>
      <w:r>
        <w:rPr>
          <w:rFonts w:hint="eastAsia"/>
        </w:rPr>
        <w:t>（随关卡数递增，越来</w:t>
      </w:r>
      <w:r>
        <w:rPr>
          <w:rFonts w:hint="eastAsia"/>
          <w:highlight w:val="yellow"/>
        </w:rPr>
        <w:t>越</w:t>
      </w:r>
      <w:r>
        <w:rPr>
          <w:rFonts w:hint="eastAsia"/>
        </w:rPr>
        <w:t>多）；</w:t>
      </w:r>
    </w:p>
    <w:p w:rsidR="002451B1" w:rsidRDefault="00E22402">
      <w:pPr>
        <w:numPr>
          <w:ilvl w:val="0"/>
          <w:numId w:val="2"/>
        </w:numPr>
      </w:pPr>
      <w:r>
        <w:rPr>
          <w:rFonts w:hint="eastAsia"/>
        </w:rPr>
        <w:t>主宰阶段：５次内击杀</w:t>
      </w:r>
      <w:r>
        <w:rPr>
          <w:rFonts w:hint="eastAsia"/>
        </w:rPr>
        <w:t>BOSS</w:t>
      </w:r>
      <w:r>
        <w:rPr>
          <w:rFonts w:hint="eastAsia"/>
        </w:rPr>
        <w:t>即可通关；</w:t>
      </w:r>
      <w:r>
        <w:rPr>
          <w:rFonts w:hint="eastAsia"/>
        </w:rPr>
        <w:br/>
      </w:r>
      <w:bookmarkStart w:id="10" w:name="OLE_LINK49"/>
      <w:r>
        <w:rPr>
          <w:rFonts w:hint="eastAsia"/>
        </w:rPr>
        <w:t>敌阵</w:t>
      </w:r>
      <w:r>
        <w:rPr>
          <w:rFonts w:hint="eastAsia"/>
        </w:rPr>
        <w:t>BOSS</w:t>
      </w:r>
      <w:r>
        <w:rPr>
          <w:rFonts w:hint="eastAsia"/>
        </w:rPr>
        <w:t>每回合初始时都将召唤</w:t>
      </w:r>
      <w:r>
        <w:rPr>
          <w:rFonts w:hint="eastAsia"/>
        </w:rPr>
        <w:t>4</w:t>
      </w:r>
      <w:r>
        <w:rPr>
          <w:rFonts w:hint="eastAsia"/>
        </w:rPr>
        <w:t>个小怪；</w:t>
      </w:r>
      <w:bookmarkEnd w:id="10"/>
    </w:p>
    <w:p w:rsidR="002451B1" w:rsidRDefault="00E22402">
      <w:pPr>
        <w:numPr>
          <w:ilvl w:val="0"/>
          <w:numId w:val="2"/>
        </w:numPr>
      </w:pPr>
      <w:r>
        <w:rPr>
          <w:rFonts w:hint="eastAsia"/>
        </w:rPr>
        <w:t>玩家可放入指定精灵进行验证，获得全属性与伤害上限提升</w:t>
      </w:r>
      <w:r>
        <w:rPr>
          <w:rFonts w:hint="eastAsia"/>
        </w:rPr>
        <w:t>BUFF</w:t>
      </w:r>
      <w:r>
        <w:rPr>
          <w:rFonts w:hint="eastAsia"/>
        </w:rPr>
        <w:t>，</w:t>
      </w:r>
      <w:r>
        <w:rPr>
          <w:rFonts w:hint="eastAsia"/>
        </w:rPr>
        <w:t>共</w:t>
      </w:r>
      <w:r>
        <w:rPr>
          <w:rFonts w:hint="eastAsia"/>
        </w:rPr>
        <w:t>2</w:t>
      </w:r>
      <w:r>
        <w:rPr>
          <w:rFonts w:hint="eastAsia"/>
        </w:rPr>
        <w:t>档：</w:t>
      </w:r>
      <w:r>
        <w:rPr>
          <w:rFonts w:hint="eastAsia"/>
        </w:rPr>
        <w:t>8</w:t>
      </w:r>
      <w:r>
        <w:rPr>
          <w:rFonts w:hint="eastAsia"/>
        </w:rPr>
        <w:t>0%</w:t>
      </w:r>
      <w:r>
        <w:rPr>
          <w:rFonts w:hint="eastAsia"/>
        </w:rPr>
        <w:t>，</w:t>
      </w:r>
      <w:r>
        <w:rPr>
          <w:rFonts w:hint="eastAsia"/>
        </w:rPr>
        <w:t>150%</w:t>
      </w:r>
      <w:r>
        <w:rPr>
          <w:rFonts w:hint="eastAsia"/>
        </w:rPr>
        <w:t>；</w:t>
      </w:r>
    </w:p>
    <w:p w:rsidR="002451B1" w:rsidRDefault="00E22402">
      <w:pPr>
        <w:numPr>
          <w:ilvl w:val="0"/>
          <w:numId w:val="2"/>
        </w:numPr>
      </w:pPr>
      <w:bookmarkStart w:id="11" w:name="OLE_LINK56"/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至</w:t>
      </w:r>
      <w:r>
        <w:rPr>
          <w:rFonts w:hint="eastAsia"/>
        </w:rPr>
        <w:t xml:space="preserve"> 1</w:t>
      </w:r>
      <w:r>
        <w:rPr>
          <w:rFonts w:hint="eastAsia"/>
        </w:rPr>
        <w:t>月</w:t>
      </w:r>
      <w:r>
        <w:rPr>
          <w:rFonts w:hint="eastAsia"/>
        </w:rPr>
        <w:t>13</w:t>
      </w:r>
      <w:r>
        <w:rPr>
          <w:rFonts w:hint="eastAsia"/>
        </w:rPr>
        <w:t>日，获得传说路西法的小奥奇将获得豪华大礼，领取一次专属路西法的养成：</w:t>
      </w:r>
      <w:bookmarkEnd w:id="11"/>
    </w:p>
    <w:p w:rsidR="002451B1" w:rsidRDefault="00E22402">
      <w:pPr>
        <w:numPr>
          <w:ilvl w:val="1"/>
          <w:numId w:val="2"/>
        </w:numPr>
      </w:pPr>
      <w:bookmarkStart w:id="12" w:name="OLE_LINK60"/>
      <w:r>
        <w:rPr>
          <w:rFonts w:hint="eastAsia"/>
        </w:rPr>
        <w:t>1~1000</w:t>
      </w:r>
      <w:r>
        <w:rPr>
          <w:rFonts w:hint="eastAsia"/>
        </w:rPr>
        <w:t>名</w:t>
      </w:r>
      <w:bookmarkStart w:id="13" w:name="OLE_LINK62"/>
      <w:r>
        <w:rPr>
          <w:rFonts w:hint="eastAsia"/>
        </w:rPr>
        <w:t>通过挑战</w:t>
      </w:r>
      <w:bookmarkEnd w:id="13"/>
      <w:r>
        <w:rPr>
          <w:rFonts w:hint="eastAsia"/>
        </w:rPr>
        <w:br/>
      </w:r>
      <w:r>
        <w:rPr>
          <w:rFonts w:hint="eastAsia"/>
        </w:rPr>
        <w:t>满级、满天赋、满传说石；</w:t>
      </w:r>
    </w:p>
    <w:p w:rsidR="002451B1" w:rsidRDefault="00E22402">
      <w:pPr>
        <w:numPr>
          <w:ilvl w:val="1"/>
          <w:numId w:val="2"/>
        </w:numPr>
      </w:pPr>
      <w:r>
        <w:rPr>
          <w:rFonts w:hint="eastAsia"/>
        </w:rPr>
        <w:t>1001~3000</w:t>
      </w:r>
      <w:r>
        <w:rPr>
          <w:rFonts w:hint="eastAsia"/>
        </w:rPr>
        <w:t>名通过挑战</w:t>
      </w:r>
      <w:r>
        <w:rPr>
          <w:rFonts w:hint="eastAsia"/>
        </w:rPr>
        <w:br/>
      </w:r>
      <w:r>
        <w:rPr>
          <w:rFonts w:hint="eastAsia"/>
        </w:rPr>
        <w:t>满传说石；</w:t>
      </w:r>
    </w:p>
    <w:p w:rsidR="002451B1" w:rsidRDefault="00E22402">
      <w:pPr>
        <w:numPr>
          <w:ilvl w:val="1"/>
          <w:numId w:val="2"/>
        </w:numPr>
      </w:pPr>
      <w:r>
        <w:rPr>
          <w:rFonts w:hint="eastAsia"/>
        </w:rPr>
        <w:t>3000</w:t>
      </w:r>
      <w:r>
        <w:rPr>
          <w:rFonts w:hint="eastAsia"/>
        </w:rPr>
        <w:t>名以后通过挑战</w:t>
      </w:r>
      <w:r>
        <w:rPr>
          <w:rFonts w:hint="eastAsia"/>
        </w:rPr>
        <w:br/>
      </w:r>
      <w:r>
        <w:rPr>
          <w:rFonts w:hint="eastAsia"/>
        </w:rPr>
        <w:t>满级、满天赋、满传说石随机一项；</w:t>
      </w:r>
    </w:p>
    <w:p w:rsidR="002451B1" w:rsidRDefault="00E22402">
      <w:pPr>
        <w:pStyle w:val="3"/>
        <w:numPr>
          <w:ilvl w:val="1"/>
          <w:numId w:val="1"/>
        </w:numPr>
      </w:pPr>
      <w:bookmarkStart w:id="14" w:name="_Toc32707"/>
      <w:bookmarkEnd w:id="12"/>
      <w:r>
        <w:rPr>
          <w:rFonts w:hint="eastAsia"/>
        </w:rPr>
        <w:t>活动时间</w:t>
      </w:r>
      <w:bookmarkEnd w:id="14"/>
    </w:p>
    <w:p w:rsidR="002451B1" w:rsidRDefault="00E22402">
      <w:pPr>
        <w:numPr>
          <w:ilvl w:val="0"/>
          <w:numId w:val="3"/>
        </w:numPr>
      </w:pPr>
      <w:bookmarkStart w:id="15" w:name="OLE_LINK30"/>
      <w:bookmarkStart w:id="16" w:name="OLE_LINK29"/>
      <w:r>
        <w:rPr>
          <w:rFonts w:hint="eastAsia"/>
        </w:rPr>
        <w:t>大陆版</w:t>
      </w:r>
      <w:r>
        <w:rPr>
          <w:rFonts w:hint="eastAsia"/>
        </w:rPr>
        <w:br/>
        <w:t>20190111</w:t>
      </w:r>
    </w:p>
    <w:p w:rsidR="002451B1" w:rsidRDefault="00E22402">
      <w:pPr>
        <w:numPr>
          <w:ilvl w:val="0"/>
          <w:numId w:val="3"/>
        </w:numPr>
      </w:pPr>
      <w:r>
        <w:rPr>
          <w:rFonts w:hint="eastAsia"/>
        </w:rPr>
        <w:t>台湾版</w:t>
      </w:r>
      <w:bookmarkEnd w:id="15"/>
      <w:bookmarkEnd w:id="16"/>
      <w:r>
        <w:rPr>
          <w:rFonts w:hint="eastAsia"/>
        </w:rPr>
        <w:br/>
        <w:t>20190118</w:t>
      </w:r>
    </w:p>
    <w:p w:rsidR="002451B1" w:rsidRDefault="00E22402">
      <w:pPr>
        <w:pStyle w:val="2"/>
        <w:numPr>
          <w:ilvl w:val="0"/>
          <w:numId w:val="1"/>
        </w:numPr>
      </w:pPr>
      <w:bookmarkStart w:id="17" w:name="_Toc2319"/>
      <w:r>
        <w:rPr>
          <w:rFonts w:hint="eastAsia"/>
        </w:rPr>
        <w:t>触发入口</w:t>
      </w:r>
      <w:bookmarkEnd w:id="17"/>
    </w:p>
    <w:p w:rsidR="002451B1" w:rsidRDefault="00E22402">
      <w:pPr>
        <w:numPr>
          <w:ilvl w:val="0"/>
          <w:numId w:val="4"/>
        </w:numPr>
      </w:pPr>
      <w:r>
        <w:rPr>
          <w:rFonts w:hint="eastAsia"/>
        </w:rPr>
        <w:t>场景</w:t>
      </w:r>
      <w:r>
        <w:rPr>
          <w:rFonts w:hint="eastAsia"/>
        </w:rPr>
        <w:br/>
      </w:r>
      <w:r>
        <w:rPr>
          <w:rFonts w:hint="eastAsia"/>
        </w:rPr>
        <w:t>待定</w:t>
      </w:r>
    </w:p>
    <w:p w:rsidR="002451B1" w:rsidRDefault="00E22402">
      <w:pPr>
        <w:numPr>
          <w:ilvl w:val="0"/>
          <w:numId w:val="4"/>
        </w:numPr>
      </w:pPr>
      <w:bookmarkStart w:id="18" w:name="OLE_LINK4"/>
      <w:r>
        <w:rPr>
          <w:rFonts w:hint="eastAsia"/>
        </w:rPr>
        <w:t>物件</w:t>
      </w:r>
      <w:bookmarkEnd w:id="18"/>
      <w:r>
        <w:rPr>
          <w:rFonts w:hint="eastAsia"/>
        </w:rPr>
        <w:br/>
      </w:r>
      <w:r w:rsidR="002451B1">
        <w:object w:dxaOrig="3199" w:dyaOrig="30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4pt;height:166.55pt" o:ole="">
            <v:imagedata r:id="rId9" o:title=""/>
            <o:lock v:ext="edit" aspectratio="f"/>
          </v:shape>
          <o:OLEObject Type="Embed" ProgID="Visio.Drawing.11" ShapeID="_x0000_i1025" DrawAspect="Content" ObjectID="_1608376582" r:id="rId10"/>
        </w:object>
      </w:r>
    </w:p>
    <w:p w:rsidR="002451B1" w:rsidRDefault="00E22402">
      <w:pPr>
        <w:numPr>
          <w:ilvl w:val="1"/>
          <w:numId w:val="5"/>
        </w:numPr>
        <w:tabs>
          <w:tab w:val="clear" w:pos="840"/>
        </w:tabs>
      </w:pPr>
      <w:r>
        <w:rPr>
          <w:rFonts w:hint="eastAsia"/>
        </w:rPr>
        <w:t>物件会冒泡，间隔</w:t>
      </w:r>
      <w:r>
        <w:rPr>
          <w:rFonts w:hint="eastAsia"/>
        </w:rPr>
        <w:t>5</w:t>
      </w:r>
      <w:r>
        <w:rPr>
          <w:rFonts w:hint="eastAsia"/>
        </w:rPr>
        <w:t>秒，内容：“堕天、炼狱、主宰”；</w:t>
      </w:r>
    </w:p>
    <w:p w:rsidR="002451B1" w:rsidRDefault="00E22402">
      <w:pPr>
        <w:numPr>
          <w:ilvl w:val="1"/>
          <w:numId w:val="5"/>
        </w:numPr>
        <w:tabs>
          <w:tab w:val="clear" w:pos="840"/>
        </w:tabs>
      </w:pPr>
      <w:r>
        <w:rPr>
          <w:rFonts w:hint="eastAsia"/>
        </w:rPr>
        <w:t>物件下方显示噱头，效果如图；</w:t>
      </w:r>
    </w:p>
    <w:p w:rsidR="002451B1" w:rsidRDefault="00E22402">
      <w:pPr>
        <w:numPr>
          <w:ilvl w:val="1"/>
          <w:numId w:val="5"/>
        </w:numPr>
        <w:tabs>
          <w:tab w:val="clear" w:pos="840"/>
        </w:tabs>
      </w:pPr>
      <w:r>
        <w:rPr>
          <w:rFonts w:hint="eastAsia"/>
        </w:rPr>
        <w:t>玩家点击物件：</w:t>
      </w:r>
    </w:p>
    <w:p w:rsidR="002451B1" w:rsidRDefault="00E22402">
      <w:pPr>
        <w:numPr>
          <w:ilvl w:val="2"/>
          <w:numId w:val="5"/>
        </w:numPr>
        <w:tabs>
          <w:tab w:val="clear" w:pos="1260"/>
        </w:tabs>
      </w:pPr>
      <w:r>
        <w:rPr>
          <w:rFonts w:hint="eastAsia"/>
        </w:rPr>
        <w:t>玩家未获得该精灵</w:t>
      </w:r>
      <w:r>
        <w:rPr>
          <w:rFonts w:hint="eastAsia"/>
        </w:rPr>
        <w:br/>
      </w:r>
      <w:bookmarkStart w:id="19" w:name="传说进化小屏动画"/>
      <w:r>
        <w:rPr>
          <w:rFonts w:hint="eastAsia"/>
          <w:highlight w:val="yellow"/>
        </w:rPr>
        <w:t>反馈挑战小屏动画：“以星空为背景，一颗被混沌能量所包裹的巨大的类似流星的物体，流星中间就是路西法，从天而降，坠入熊熊的地狱烈焰中，地狱烈焰疯狂的涌向路西法，路西法被地狱火焰无尽的灼烧，经过痛苦的历练后，从路西法胸口中心出现能量聚焦，接着一束能量爆破直冲云霄后，展现路西法传说形象，接触飘出噱头：堕天之神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highlight w:val="yellow"/>
        </w:rPr>
        <w:t>炼狱主宰”</w:t>
      </w:r>
      <w:bookmarkEnd w:id="19"/>
      <w:r>
        <w:rPr>
          <w:rFonts w:hint="eastAsia"/>
        </w:rPr>
        <w:br/>
      </w:r>
      <w:r>
        <w:rPr>
          <w:rFonts w:hint="eastAsia"/>
        </w:rPr>
        <w:t>直接反馈挑战主面板；</w:t>
      </w:r>
    </w:p>
    <w:p w:rsidR="002451B1" w:rsidRDefault="00E22402">
      <w:pPr>
        <w:numPr>
          <w:ilvl w:val="2"/>
          <w:numId w:val="5"/>
        </w:numPr>
        <w:tabs>
          <w:tab w:val="clear" w:pos="1260"/>
        </w:tabs>
      </w:pPr>
      <w:r>
        <w:rPr>
          <w:rFonts w:hint="eastAsia"/>
        </w:rPr>
        <w:t>玩家已获得该精灵</w:t>
      </w:r>
      <w:r>
        <w:rPr>
          <w:rFonts w:hint="eastAsia"/>
        </w:rPr>
        <w:br/>
      </w:r>
      <w:r>
        <w:rPr>
          <w:rFonts w:hint="eastAsia"/>
        </w:rPr>
        <w:t>直接反馈金钻极品面板；</w:t>
      </w:r>
    </w:p>
    <w:p w:rsidR="002451B1" w:rsidRDefault="00E22402">
      <w:pPr>
        <w:pStyle w:val="2"/>
        <w:numPr>
          <w:ilvl w:val="0"/>
          <w:numId w:val="1"/>
        </w:numPr>
      </w:pPr>
      <w:bookmarkStart w:id="20" w:name="_Toc1695"/>
      <w:bookmarkStart w:id="21" w:name="OLE_LINK41"/>
      <w:r>
        <w:rPr>
          <w:rFonts w:hint="eastAsia"/>
        </w:rPr>
        <w:t>面板</w:t>
      </w:r>
      <w:bookmarkStart w:id="22" w:name="OLE_LINK1"/>
      <w:r>
        <w:rPr>
          <w:rFonts w:hint="eastAsia"/>
        </w:rPr>
        <w:t>交互</w:t>
      </w:r>
      <w:bookmarkEnd w:id="20"/>
    </w:p>
    <w:p w:rsidR="002451B1" w:rsidRDefault="00E22402">
      <w:pPr>
        <w:pStyle w:val="3"/>
        <w:numPr>
          <w:ilvl w:val="1"/>
          <w:numId w:val="1"/>
        </w:numPr>
      </w:pPr>
      <w:bookmarkStart w:id="23" w:name="_Toc31881"/>
      <w:bookmarkEnd w:id="21"/>
      <w:r>
        <w:rPr>
          <w:rFonts w:hint="eastAsia"/>
        </w:rPr>
        <w:t>主面板</w:t>
      </w:r>
      <w:bookmarkEnd w:id="23"/>
    </w:p>
    <w:p w:rsidR="002451B1" w:rsidRDefault="002451B1">
      <w:r>
        <w:rPr>
          <w:rFonts w:hint="eastAsia"/>
        </w:rPr>
        <w:object w:dxaOrig="10867" w:dyaOrig="6219">
          <v:shape id="_x0000_i1026" type="#_x0000_t75" style="width:415.1pt;height:237.9pt" o:ole="">
            <v:imagedata r:id="rId11" o:title=""/>
            <o:lock v:ext="edit" aspectratio="f"/>
          </v:shape>
          <o:OLEObject Type="Embed" ProgID="Visio.Drawing.11" ShapeID="_x0000_i1026" DrawAspect="Content" ObjectID="_1608376583" r:id="rId12"/>
        </w:object>
      </w:r>
    </w:p>
    <w:p w:rsidR="002451B1" w:rsidRDefault="00E22402">
      <w:pPr>
        <w:numPr>
          <w:ilvl w:val="0"/>
          <w:numId w:val="6"/>
        </w:numPr>
      </w:pPr>
      <w:r>
        <w:rPr>
          <w:rFonts w:hint="eastAsia"/>
          <w:highlight w:val="yellow"/>
        </w:rPr>
        <w:t>标题如题显示，</w:t>
      </w:r>
      <w:bookmarkStart w:id="24" w:name="OLE_LINK63"/>
      <w:r>
        <w:rPr>
          <w:rFonts w:hint="eastAsia"/>
          <w:highlight w:val="yellow"/>
        </w:rPr>
        <w:t>标题上会有过光动画，每次</w:t>
      </w:r>
      <w:r>
        <w:rPr>
          <w:rFonts w:hint="eastAsia"/>
          <w:highlight w:val="yellow"/>
        </w:rPr>
        <w:t>打开面板播放一次即可；</w:t>
      </w:r>
    </w:p>
    <w:bookmarkEnd w:id="24"/>
    <w:p w:rsidR="002451B1" w:rsidRDefault="00E22402">
      <w:pPr>
        <w:numPr>
          <w:ilvl w:val="0"/>
          <w:numId w:val="6"/>
        </w:numPr>
      </w:pPr>
      <w:r>
        <w:rPr>
          <w:rFonts w:hint="eastAsia"/>
        </w:rPr>
        <w:t>主面板中间显示传说路西法形象</w:t>
      </w:r>
    </w:p>
    <w:p w:rsidR="002451B1" w:rsidRDefault="00E22402">
      <w:pPr>
        <w:numPr>
          <w:ilvl w:val="0"/>
          <w:numId w:val="6"/>
        </w:numPr>
        <w:rPr>
          <w:color w:val="FF0000"/>
        </w:rPr>
      </w:pPr>
      <w:r>
        <w:rPr>
          <w:rFonts w:hint="eastAsia"/>
        </w:rPr>
        <w:t>形象下方显示</w:t>
      </w:r>
      <w:r w:rsidR="002451B1">
        <w:rPr>
          <w:rFonts w:hint="eastAsia"/>
        </w:rPr>
        <w:object w:dxaOrig="845" w:dyaOrig="414">
          <v:shape id="_x0000_i1027" type="#_x0000_t75" style="width:56.95pt;height:28.8pt" o:ole="">
            <v:imagedata r:id="rId13" o:title=""/>
            <o:lock v:ext="edit" aspectratio="f"/>
          </v:shape>
          <o:OLEObject Type="Embed" ProgID="Visio.Drawing.11" ShapeID="_x0000_i1027" DrawAspect="Content" ObjectID="_1608376584" r:id="rId14"/>
        </w:object>
      </w:r>
      <w:r>
        <w:rPr>
          <w:rFonts w:hint="eastAsia"/>
        </w:rPr>
        <w:t>按钮，玩家点击按钮后，反馈如下面板：</w:t>
      </w:r>
      <w:r>
        <w:rPr>
          <w:rFonts w:hint="eastAsia"/>
        </w:rPr>
        <w:br/>
      </w:r>
      <w:r w:rsidR="002451B1">
        <w:rPr>
          <w:rFonts w:hint="eastAsia"/>
        </w:rPr>
        <w:object w:dxaOrig="7943" w:dyaOrig="7298">
          <v:shape id="_x0000_i1028" type="#_x0000_t75" alt="" style="width:316.8pt;height:291.15pt" o:ole="">
            <v:imagedata r:id="rId15" o:title=""/>
            <o:lock v:ext="edit" aspectratio="f"/>
          </v:shape>
          <o:OLEObject Type="Embed" ProgID="Visio.Drawing.11" ShapeID="_x0000_i1028" DrawAspect="Content" ObjectID="_1608376585" r:id="rId16"/>
        </w:object>
      </w:r>
      <w:r>
        <w:rPr>
          <w:rFonts w:hint="eastAsia"/>
        </w:rPr>
        <w:br/>
      </w:r>
      <w:r>
        <w:rPr>
          <w:rFonts w:hint="eastAsia"/>
        </w:rPr>
        <w:t>点击【下一页】按钮，翻页内容如下：</w:t>
      </w:r>
      <w:r>
        <w:rPr>
          <w:rFonts w:hint="eastAsia"/>
        </w:rPr>
        <w:br/>
      </w:r>
      <w:r w:rsidR="002451B1">
        <w:rPr>
          <w:rFonts w:hint="eastAsia"/>
        </w:rPr>
        <w:object w:dxaOrig="7943" w:dyaOrig="7365">
          <v:shape id="_x0000_i1029" type="#_x0000_t75" alt="" style="width:317.45pt;height:294.25pt" o:ole="">
            <v:imagedata r:id="rId17" o:title=""/>
            <o:lock v:ext="edit" aspectratio="f"/>
          </v:shape>
          <o:OLEObject Type="Embed" ProgID="Visio.Drawing.11" ShapeID="_x0000_i1029" DrawAspect="Content" ObjectID="_1608376586" r:id="rId18"/>
        </w:object>
      </w:r>
      <w:r>
        <w:rPr>
          <w:rFonts w:hint="eastAsia"/>
        </w:rPr>
        <w:br/>
      </w:r>
      <w:r>
        <w:rPr>
          <w:rFonts w:hint="eastAsia"/>
        </w:rPr>
        <w:t>点击【上一页】回到之前页，</w:t>
      </w:r>
      <w:r>
        <w:rPr>
          <w:rFonts w:hint="eastAsia"/>
        </w:rPr>
        <w:t>点击【下一页】翻页内容如下：</w:t>
      </w:r>
      <w:r>
        <w:rPr>
          <w:rFonts w:hint="eastAsia"/>
        </w:rPr>
        <w:br/>
      </w:r>
      <w:r w:rsidR="000E5901">
        <w:rPr>
          <w:rFonts w:hint="eastAsia"/>
        </w:rPr>
        <w:object w:dxaOrig="9012" w:dyaOrig="8352">
          <v:shape id="_x0000_i1068" type="#_x0000_t75" style="width:359.35pt;height:333.1pt" o:ole="">
            <v:imagedata r:id="rId19" o:title=""/>
            <o:lock v:ext="edit" aspectratio="f"/>
          </v:shape>
          <o:OLEObject Type="Embed" ProgID="Visio.Drawing.11" ShapeID="_x0000_i1068" DrawAspect="Content" ObjectID="_1608376587" r:id="rId20"/>
        </w:object>
      </w:r>
      <w:ins w:id="25" w:author="蔡漫" w:date="2019-01-06T15:01:00Z">
        <w:r>
          <w:rPr>
            <w:rFonts w:hint="eastAsia"/>
          </w:rPr>
          <w:br/>
        </w:r>
      </w:ins>
      <w:r>
        <w:rPr>
          <w:rFonts w:hint="eastAsia"/>
        </w:rPr>
        <w:t>点击【上一页】回到之前页，</w:t>
      </w:r>
      <w:r>
        <w:rPr>
          <w:rFonts w:hint="eastAsia"/>
        </w:rPr>
        <w:t>点击【我知道了】关闭面板；</w:t>
      </w:r>
      <w:r>
        <w:rPr>
          <w:rFonts w:hint="eastAsia"/>
        </w:rPr>
        <w:br/>
      </w: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同学：面板中所有已列出精灵名称的位置都用精灵本身的头像，未给出名称的头像均用如上图的文字图标表示；</w:t>
      </w:r>
    </w:p>
    <w:bookmarkStart w:id="26" w:name="OLE_LINK59"/>
    <w:p w:rsidR="002451B1" w:rsidRDefault="002451B1">
      <w:pPr>
        <w:numPr>
          <w:ilvl w:val="0"/>
          <w:numId w:val="6"/>
        </w:numPr>
      </w:pPr>
      <w:r>
        <w:rPr>
          <w:rFonts w:hint="eastAsia"/>
        </w:rPr>
        <w:object w:dxaOrig="1927" w:dyaOrig="622">
          <v:shape id="_x0000_i1030" type="#_x0000_t75" style="width:128.95pt;height:41.95pt" o:ole="">
            <v:imagedata r:id="rId21" o:title=""/>
            <o:lock v:ext="edit" aspectratio="f"/>
          </v:shape>
          <o:OLEObject Type="Embed" ProgID="Visio.Drawing.11" ShapeID="_x0000_i1030" DrawAspect="Content" ObjectID="_1608376588" r:id="rId22"/>
        </w:object>
      </w:r>
      <w:r w:rsidR="00E22402">
        <w:rPr>
          <w:rFonts w:hint="eastAsia"/>
        </w:rPr>
        <w:t>按钮共有</w:t>
      </w:r>
      <w:r w:rsidR="00E22402">
        <w:rPr>
          <w:rFonts w:hint="eastAsia"/>
        </w:rPr>
        <w:t>2</w:t>
      </w:r>
      <w:r w:rsidR="00E22402">
        <w:rPr>
          <w:rFonts w:hint="eastAsia"/>
        </w:rPr>
        <w:t>个状态：</w:t>
      </w:r>
    </w:p>
    <w:bookmarkEnd w:id="26"/>
    <w:p w:rsidR="002451B1" w:rsidRDefault="00E22402">
      <w:pPr>
        <w:numPr>
          <w:ilvl w:val="1"/>
          <w:numId w:val="6"/>
        </w:numPr>
      </w:pPr>
      <w:r>
        <w:rPr>
          <w:rFonts w:hint="eastAsia"/>
        </w:rPr>
        <w:t>开启挑战</w:t>
      </w:r>
      <w:r>
        <w:rPr>
          <w:rFonts w:hint="eastAsia"/>
        </w:rPr>
        <w:br/>
      </w:r>
      <w:r>
        <w:rPr>
          <w:rFonts w:hint="eastAsia"/>
        </w:rPr>
        <w:t>玩家未通过挑战时，按钮为【开启挑战】；</w:t>
      </w:r>
    </w:p>
    <w:p w:rsidR="002451B1" w:rsidRDefault="00E22402">
      <w:pPr>
        <w:numPr>
          <w:ilvl w:val="1"/>
          <w:numId w:val="6"/>
        </w:numPr>
      </w:pPr>
      <w:bookmarkStart w:id="27" w:name="OLE_LINK57"/>
      <w:r>
        <w:rPr>
          <w:rFonts w:hint="eastAsia"/>
        </w:rPr>
        <w:t>开启传说进化</w:t>
      </w:r>
      <w:bookmarkEnd w:id="27"/>
      <w:r>
        <w:rPr>
          <w:rFonts w:hint="eastAsia"/>
        </w:rPr>
        <w:br/>
      </w:r>
      <w:r>
        <w:rPr>
          <w:rFonts w:hint="eastAsia"/>
        </w:rPr>
        <w:t>玩家通过挑战后，按钮变为【开启传说进化】；</w:t>
      </w:r>
    </w:p>
    <w:p w:rsidR="002451B1" w:rsidRDefault="00E22402">
      <w:pPr>
        <w:numPr>
          <w:ilvl w:val="0"/>
          <w:numId w:val="6"/>
        </w:numPr>
      </w:pPr>
      <w:r>
        <w:rPr>
          <w:rFonts w:hint="eastAsia"/>
        </w:rPr>
        <w:t>右边显示豪华大礼：</w:t>
      </w:r>
    </w:p>
    <w:p w:rsidR="002451B1" w:rsidRDefault="00E22402">
      <w:pPr>
        <w:numPr>
          <w:ilvl w:val="1"/>
          <w:numId w:val="7"/>
        </w:numPr>
      </w:pPr>
      <w:r>
        <w:rPr>
          <w:rFonts w:hint="eastAsia"/>
        </w:rPr>
        <w:t>1~1000</w:t>
      </w:r>
      <w:r>
        <w:rPr>
          <w:rFonts w:hint="eastAsia"/>
        </w:rPr>
        <w:t>名</w:t>
      </w:r>
      <w:r>
        <w:rPr>
          <w:rFonts w:hint="eastAsia"/>
        </w:rPr>
        <w:br/>
      </w:r>
      <w:r>
        <w:rPr>
          <w:rFonts w:hint="eastAsia"/>
        </w:rPr>
        <w:t>满级、满天赋、满传说石；</w:t>
      </w:r>
    </w:p>
    <w:p w:rsidR="002451B1" w:rsidRDefault="00E22402">
      <w:pPr>
        <w:numPr>
          <w:ilvl w:val="1"/>
          <w:numId w:val="7"/>
        </w:numPr>
      </w:pPr>
      <w:r>
        <w:rPr>
          <w:rFonts w:hint="eastAsia"/>
        </w:rPr>
        <w:t>1001~3000</w:t>
      </w:r>
      <w:r>
        <w:rPr>
          <w:rFonts w:hint="eastAsia"/>
        </w:rPr>
        <w:t>名</w:t>
      </w:r>
      <w:r>
        <w:rPr>
          <w:rFonts w:hint="eastAsia"/>
        </w:rPr>
        <w:br/>
      </w:r>
      <w:r>
        <w:rPr>
          <w:rFonts w:hint="eastAsia"/>
        </w:rPr>
        <w:t>满传说石；</w:t>
      </w:r>
    </w:p>
    <w:p w:rsidR="002451B1" w:rsidRDefault="00E22402">
      <w:pPr>
        <w:numPr>
          <w:ilvl w:val="1"/>
          <w:numId w:val="7"/>
        </w:numPr>
      </w:pPr>
      <w:bookmarkStart w:id="28" w:name="OLE_LINK61"/>
      <w:r>
        <w:rPr>
          <w:rFonts w:hint="eastAsia"/>
        </w:rPr>
        <w:t>3000</w:t>
      </w:r>
      <w:r>
        <w:rPr>
          <w:rFonts w:hint="eastAsia"/>
        </w:rPr>
        <w:t>名以后</w:t>
      </w:r>
      <w:bookmarkEnd w:id="28"/>
      <w:r>
        <w:rPr>
          <w:rFonts w:hint="eastAsia"/>
        </w:rPr>
        <w:br/>
      </w:r>
      <w:r>
        <w:rPr>
          <w:rFonts w:hint="eastAsia"/>
        </w:rPr>
        <w:t>满级、满天赋、满传说石随机一项；</w:t>
      </w:r>
      <w:r>
        <w:rPr>
          <w:rFonts w:hint="eastAsia"/>
        </w:rPr>
        <w:br/>
      </w:r>
      <w:r>
        <w:rPr>
          <w:rFonts w:hint="eastAsia"/>
        </w:rPr>
        <w:t>鼠标悬浮【？】按钮后，显示</w:t>
      </w:r>
      <w:r>
        <w:rPr>
          <w:rFonts w:hint="eastAsia"/>
        </w:rPr>
        <w:t>TIPS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rFonts w:hint="eastAsia"/>
        </w:rPr>
        <w:t>“满级概率：</w:t>
      </w:r>
      <w:r>
        <w:rPr>
          <w:rFonts w:hint="eastAsia"/>
        </w:rPr>
        <w:t>20%</w:t>
      </w:r>
      <w:r>
        <w:rPr>
          <w:rFonts w:hint="eastAsia"/>
        </w:rPr>
        <w:t>，满天赋概率：</w:t>
      </w:r>
      <w:r>
        <w:rPr>
          <w:rFonts w:hint="eastAsia"/>
        </w:rPr>
        <w:t>50%</w:t>
      </w:r>
      <w:r>
        <w:rPr>
          <w:rFonts w:hint="eastAsia"/>
        </w:rPr>
        <w:t>，</w:t>
      </w:r>
      <w:r>
        <w:rPr>
          <w:rFonts w:hint="eastAsia"/>
        </w:rPr>
        <w:t>满传说石概率：</w:t>
      </w:r>
      <w:r>
        <w:rPr>
          <w:rFonts w:hint="eastAsia"/>
        </w:rPr>
        <w:t>30%</w:t>
      </w:r>
      <w:r>
        <w:rPr>
          <w:rFonts w:hint="eastAsia"/>
        </w:rPr>
        <w:t>”</w:t>
      </w:r>
    </w:p>
    <w:p w:rsidR="002451B1" w:rsidRDefault="00E22402">
      <w:pPr>
        <w:numPr>
          <w:ilvl w:val="1"/>
          <w:numId w:val="7"/>
        </w:numPr>
      </w:pPr>
      <w:bookmarkStart w:id="29" w:name="OLE_LINK69"/>
      <w:r>
        <w:rPr>
          <w:rFonts w:hint="eastAsia"/>
        </w:rPr>
        <w:t>当某一挡的奖励领取完成时，此档奖励的描述要灰色显示，同时剩余数量显示为</w:t>
      </w:r>
      <w:r>
        <w:rPr>
          <w:rFonts w:hint="eastAsia"/>
        </w:rPr>
        <w:t>0</w:t>
      </w:r>
      <w:bookmarkEnd w:id="29"/>
      <w:r>
        <w:rPr>
          <w:rFonts w:hint="eastAsia"/>
        </w:rPr>
        <w:t>：</w:t>
      </w:r>
      <w:r>
        <w:rPr>
          <w:rFonts w:hint="eastAsia"/>
        </w:rPr>
        <w:br/>
      </w:r>
      <w:r w:rsidR="002451B1">
        <w:rPr>
          <w:rFonts w:hint="eastAsia"/>
        </w:rPr>
        <w:object w:dxaOrig="2146" w:dyaOrig="766">
          <v:shape id="_x0000_i1031" type="#_x0000_t75" style="width:2in;height:51.95pt" o:ole="">
            <v:imagedata r:id="rId23" o:title=""/>
            <o:lock v:ext="edit" aspectratio="f"/>
          </v:shape>
          <o:OLEObject Type="Embed" ProgID="Visio.Drawing.11" ShapeID="_x0000_i1031" DrawAspect="Content" ObjectID="_1608376589" r:id="rId24"/>
        </w:object>
      </w:r>
    </w:p>
    <w:p w:rsidR="002451B1" w:rsidRDefault="00E22402">
      <w:pPr>
        <w:pStyle w:val="3"/>
        <w:numPr>
          <w:ilvl w:val="1"/>
          <w:numId w:val="1"/>
        </w:numPr>
      </w:pPr>
      <w:bookmarkStart w:id="30" w:name="_Toc24108"/>
      <w:bookmarkStart w:id="31" w:name="OLE_LINK15"/>
      <w:r>
        <w:rPr>
          <w:rFonts w:hint="eastAsia"/>
        </w:rPr>
        <w:t>挑战列表面板</w:t>
      </w:r>
      <w:bookmarkEnd w:id="30"/>
    </w:p>
    <w:bookmarkEnd w:id="31"/>
    <w:p w:rsidR="002451B1" w:rsidRDefault="00E22402">
      <w:r>
        <w:rPr>
          <w:rFonts w:hint="eastAsia"/>
        </w:rPr>
        <w:t>玩家点击主面板【开启挑战】按钮后，反馈挑战列表面板如下：</w:t>
      </w:r>
    </w:p>
    <w:p w:rsidR="002451B1" w:rsidRDefault="00E25F31">
      <w:r>
        <w:rPr>
          <w:rFonts w:hint="eastAsia"/>
        </w:rPr>
        <w:object w:dxaOrig="14711" w:dyaOrig="8389">
          <v:shape id="_x0000_i1070" type="#_x0000_t75" alt="" style="width:469.55pt;height:267.95pt" o:ole="">
            <v:imagedata r:id="rId25" o:title=""/>
            <o:lock v:ext="edit" aspectratio="f"/>
          </v:shape>
          <o:OLEObject Type="Embed" ProgID="Visio.Drawing.11" ShapeID="_x0000_i1070" DrawAspect="Content" ObjectID="_1608376590" r:id="rId26"/>
        </w:object>
      </w:r>
    </w:p>
    <w:p w:rsidR="002451B1" w:rsidRDefault="00E22402">
      <w:pPr>
        <w:numPr>
          <w:ilvl w:val="0"/>
          <w:numId w:val="8"/>
        </w:numPr>
        <w:rPr>
          <w:color w:val="FF0000"/>
        </w:rPr>
      </w:pPr>
      <w:r>
        <w:rPr>
          <w:rFonts w:hint="eastAsia"/>
          <w:color w:val="FF0000"/>
        </w:rPr>
        <w:t>此面板为全屏面板，请</w:t>
      </w: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制作时注意；</w:t>
      </w:r>
    </w:p>
    <w:p w:rsidR="002451B1" w:rsidRDefault="00E22402">
      <w:pPr>
        <w:numPr>
          <w:ilvl w:val="0"/>
          <w:numId w:val="8"/>
        </w:numPr>
      </w:pPr>
      <w:bookmarkStart w:id="32" w:name="OLE_LINK10"/>
      <w:bookmarkStart w:id="33" w:name="OLE_LINK58"/>
      <w:r>
        <w:rPr>
          <w:rFonts w:hint="eastAsia"/>
        </w:rPr>
        <w:t>左边显示验证面板</w:t>
      </w:r>
    </w:p>
    <w:p w:rsidR="002451B1" w:rsidRDefault="00E22402">
      <w:pPr>
        <w:numPr>
          <w:ilvl w:val="1"/>
          <w:numId w:val="8"/>
        </w:numPr>
      </w:pPr>
      <w:bookmarkStart w:id="34" w:name="OLE_LINK9"/>
      <w:bookmarkEnd w:id="32"/>
      <w:r>
        <w:rPr>
          <w:rFonts w:hint="eastAsia"/>
        </w:rPr>
        <w:t>左边精灵头共分</w:t>
      </w:r>
      <w:r>
        <w:rPr>
          <w:rFonts w:hint="eastAsia"/>
        </w:rPr>
        <w:t>3</w:t>
      </w:r>
      <w:r>
        <w:rPr>
          <w:rFonts w:hint="eastAsia"/>
        </w:rPr>
        <w:t>种状态：</w:t>
      </w:r>
    </w:p>
    <w:bookmarkEnd w:id="34"/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未验证</w:t>
      </w:r>
    </w:p>
    <w:p w:rsidR="002451B1" w:rsidRDefault="002451B1">
      <w:pPr>
        <w:ind w:leftChars="100" w:left="210" w:firstLineChars="500" w:firstLine="1050"/>
      </w:pPr>
      <w:r>
        <w:object w:dxaOrig="1045" w:dyaOrig="819">
          <v:shape id="_x0000_i1032" type="#_x0000_t75" style="width:60.1pt;height:46.95pt" o:ole="">
            <v:imagedata r:id="rId27" o:title=""/>
            <o:lock v:ext="edit" aspectratio="f"/>
          </v:shape>
          <o:OLEObject Type="Embed" ProgID="Visio.Drawing.11" ShapeID="_x0000_i1032" DrawAspect="Content" ObjectID="_1608376591" r:id="rId28"/>
        </w:object>
      </w:r>
    </w:p>
    <w:p w:rsidR="002451B1" w:rsidRDefault="00E22402">
      <w:pPr>
        <w:ind w:leftChars="100" w:left="210" w:firstLineChars="500" w:firstLine="1050"/>
      </w:pPr>
      <w:bookmarkStart w:id="35" w:name="OLE_LINK6"/>
      <w:r>
        <w:rPr>
          <w:rFonts w:hint="eastAsia"/>
        </w:rPr>
        <w:t>精灵头像上方显示【未验证】的标记；</w:t>
      </w:r>
    </w:p>
    <w:p w:rsidR="002451B1" w:rsidRDefault="00E22402">
      <w:pPr>
        <w:ind w:leftChars="100" w:left="210" w:firstLineChars="500" w:firstLine="1050"/>
      </w:pPr>
      <w:bookmarkStart w:id="36" w:name="OLE_LINK72"/>
      <w:r>
        <w:rPr>
          <w:rFonts w:hint="eastAsia"/>
        </w:rPr>
        <w:t>精灵头像上显示要求的战斗力；</w:t>
      </w:r>
    </w:p>
    <w:bookmarkEnd w:id="36"/>
    <w:p w:rsidR="002451B1" w:rsidRDefault="00E22402">
      <w:pPr>
        <w:ind w:leftChars="100" w:left="210" w:firstLineChars="500" w:firstLine="1050"/>
      </w:pPr>
      <w:r>
        <w:rPr>
          <w:rFonts w:hint="eastAsia"/>
        </w:rPr>
        <w:t>玩家点击【去获得】按钮后，直接跳转对应的获得玩法；</w:t>
      </w:r>
    </w:p>
    <w:p w:rsidR="002451B1" w:rsidRDefault="00E22402">
      <w:pPr>
        <w:ind w:leftChars="100" w:left="210" w:firstLineChars="500" w:firstLine="1050"/>
      </w:pPr>
      <w:bookmarkStart w:id="37" w:name="OLE_LINK7"/>
      <w:r>
        <w:rPr>
          <w:rFonts w:hint="eastAsia"/>
        </w:rPr>
        <w:t>鼠标悬浮后，显示精灵名称</w:t>
      </w:r>
      <w:r>
        <w:rPr>
          <w:rFonts w:hint="eastAsia"/>
        </w:rPr>
        <w:t>TIPS</w:t>
      </w:r>
      <w:r>
        <w:rPr>
          <w:rFonts w:hint="eastAsia"/>
        </w:rPr>
        <w:t>；</w:t>
      </w:r>
    </w:p>
    <w:p w:rsidR="002451B1" w:rsidRDefault="00E22402">
      <w:pPr>
        <w:numPr>
          <w:ilvl w:val="2"/>
          <w:numId w:val="8"/>
        </w:numPr>
      </w:pPr>
      <w:bookmarkStart w:id="38" w:name="OLE_LINK5"/>
      <w:bookmarkEnd w:id="35"/>
      <w:bookmarkEnd w:id="37"/>
      <w:r>
        <w:rPr>
          <w:rFonts w:hint="eastAsia"/>
        </w:rPr>
        <w:t>已验证</w:t>
      </w:r>
    </w:p>
    <w:bookmarkEnd w:id="38"/>
    <w:p w:rsidR="002451B1" w:rsidRDefault="002451B1">
      <w:pPr>
        <w:ind w:leftChars="100" w:left="210" w:firstLineChars="500" w:firstLine="1050"/>
      </w:pPr>
      <w:r>
        <w:rPr>
          <w:rFonts w:hint="eastAsia"/>
        </w:rPr>
        <w:object w:dxaOrig="790" w:dyaOrig="621">
          <v:shape id="_x0000_i1033" type="#_x0000_t75" style="width:53.2pt;height:41.95pt" o:ole="">
            <v:imagedata r:id="rId29" o:title=""/>
            <o:lock v:ext="edit" aspectratio="f"/>
          </v:shape>
          <o:OLEObject Type="Embed" ProgID="Visio.Drawing.11" ShapeID="_x0000_i1033" DrawAspect="Content" ObjectID="_1608376592" r:id="rId30"/>
        </w:object>
      </w:r>
    </w:p>
    <w:p w:rsidR="002451B1" w:rsidRDefault="00E22402">
      <w:pPr>
        <w:ind w:leftChars="100" w:left="210" w:firstLineChars="500" w:firstLine="1050"/>
      </w:pPr>
      <w:r>
        <w:rPr>
          <w:rFonts w:hint="eastAsia"/>
        </w:rPr>
        <w:t>精灵头像上方显示【</w:t>
      </w:r>
      <w:r>
        <w:rPr>
          <w:rFonts w:hint="eastAsia"/>
        </w:rPr>
        <w:t>已</w:t>
      </w:r>
      <w:r>
        <w:rPr>
          <w:rFonts w:hint="eastAsia"/>
        </w:rPr>
        <w:t>验证】的标记；</w:t>
      </w:r>
    </w:p>
    <w:p w:rsidR="002451B1" w:rsidRDefault="00E22402">
      <w:pPr>
        <w:ind w:leftChars="100" w:left="210" w:firstLineChars="500" w:firstLine="1050"/>
      </w:pPr>
      <w:bookmarkStart w:id="39" w:name="OLE_LINK8"/>
      <w:r>
        <w:rPr>
          <w:rFonts w:hint="eastAsia"/>
        </w:rPr>
        <w:t>鼠标悬浮后，显示精灵名称</w:t>
      </w:r>
      <w:r>
        <w:rPr>
          <w:rFonts w:hint="eastAsia"/>
        </w:rPr>
        <w:t>TIPS</w:t>
      </w:r>
      <w:r>
        <w:rPr>
          <w:rFonts w:hint="eastAsia"/>
        </w:rPr>
        <w:t>；</w:t>
      </w:r>
    </w:p>
    <w:bookmarkEnd w:id="39"/>
    <w:p w:rsidR="002451B1" w:rsidRDefault="00E22402">
      <w:pPr>
        <w:numPr>
          <w:ilvl w:val="2"/>
          <w:numId w:val="8"/>
        </w:numPr>
        <w:tabs>
          <w:tab w:val="clear" w:pos="1260"/>
          <w:tab w:val="left" w:pos="1680"/>
        </w:tabs>
      </w:pPr>
      <w:r>
        <w:rPr>
          <w:rFonts w:hint="eastAsia"/>
        </w:rPr>
        <w:t>未开启</w:t>
      </w:r>
    </w:p>
    <w:p w:rsidR="002451B1" w:rsidRDefault="002451B1">
      <w:pPr>
        <w:ind w:leftChars="100" w:left="210" w:firstLineChars="500" w:firstLine="1050"/>
      </w:pPr>
      <w:r>
        <w:rPr>
          <w:rFonts w:hint="eastAsia"/>
        </w:rPr>
        <w:object w:dxaOrig="790" w:dyaOrig="621">
          <v:shape id="_x0000_i1034" type="#_x0000_t75" style="width:53.2pt;height:41.95pt" o:ole="">
            <v:imagedata r:id="rId31" o:title=""/>
            <o:lock v:ext="edit" aspectratio="f"/>
          </v:shape>
          <o:OLEObject Type="Embed" ProgID="Visio.Drawing.11" ShapeID="_x0000_i1034" DrawAspect="Content" ObjectID="_1608376593" r:id="rId32"/>
        </w:object>
      </w:r>
    </w:p>
    <w:p w:rsidR="002451B1" w:rsidRDefault="00E22402">
      <w:pPr>
        <w:ind w:leftChars="100" w:left="210" w:firstLineChars="500" w:firstLine="1050"/>
      </w:pPr>
      <w:r>
        <w:rPr>
          <w:rFonts w:hint="eastAsia"/>
        </w:rPr>
        <w:t>精灵头像上显示【</w:t>
      </w:r>
      <w:r>
        <w:rPr>
          <w:rFonts w:hint="eastAsia"/>
        </w:rPr>
        <w:t>?</w:t>
      </w:r>
      <w:r>
        <w:rPr>
          <w:rFonts w:hint="eastAsia"/>
        </w:rPr>
        <w:t>】的标记；</w:t>
      </w:r>
    </w:p>
    <w:p w:rsidR="002451B1" w:rsidRDefault="00E22402">
      <w:pPr>
        <w:ind w:leftChars="100" w:left="210" w:firstLineChars="500" w:firstLine="1050"/>
      </w:pPr>
      <w:r>
        <w:rPr>
          <w:rFonts w:hint="eastAsia"/>
        </w:rPr>
        <w:t>精灵头像上方显示【</w:t>
      </w:r>
      <w:r>
        <w:rPr>
          <w:rFonts w:hint="eastAsia"/>
        </w:rPr>
        <w:t>XX</w:t>
      </w:r>
      <w:r>
        <w:rPr>
          <w:rFonts w:hint="eastAsia"/>
        </w:rPr>
        <w:t>月</w:t>
      </w:r>
      <w:r>
        <w:rPr>
          <w:rFonts w:hint="eastAsia"/>
        </w:rPr>
        <w:t>XX</w:t>
      </w:r>
      <w:r>
        <w:rPr>
          <w:rFonts w:hint="eastAsia"/>
        </w:rPr>
        <w:t>日开启的提示】；</w:t>
      </w:r>
    </w:p>
    <w:p w:rsidR="002451B1" w:rsidRDefault="00E22402">
      <w:pPr>
        <w:ind w:leftChars="100" w:left="210" w:firstLineChars="500" w:firstLine="1050"/>
      </w:pPr>
      <w:r>
        <w:rPr>
          <w:rFonts w:hint="eastAsia"/>
        </w:rPr>
        <w:t>鼠标悬浮后，显示</w:t>
      </w:r>
      <w:r>
        <w:rPr>
          <w:rFonts w:hint="eastAsia"/>
        </w:rPr>
        <w:t>TIPS</w:t>
      </w:r>
      <w:r>
        <w:rPr>
          <w:rFonts w:hint="eastAsia"/>
        </w:rPr>
        <w:t>：“敬请期待”；</w:t>
      </w:r>
    </w:p>
    <w:p w:rsidR="002451B1" w:rsidRDefault="00E22402">
      <w:pPr>
        <w:ind w:leftChars="600" w:left="126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由于要求放入的</w:t>
      </w: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只精灵是</w:t>
      </w:r>
      <w:r>
        <w:rPr>
          <w:rFonts w:hint="eastAsia"/>
          <w:b/>
          <w:bCs/>
          <w:color w:val="FF0000"/>
        </w:rPr>
        <w:t>2</w:t>
      </w:r>
      <w:r>
        <w:rPr>
          <w:rFonts w:hint="eastAsia"/>
          <w:b/>
          <w:bCs/>
          <w:color w:val="FF0000"/>
        </w:rPr>
        <w:t>月</w:t>
      </w:r>
      <w:r>
        <w:rPr>
          <w:rFonts w:hint="eastAsia"/>
          <w:b/>
          <w:bCs/>
          <w:color w:val="FF0000"/>
        </w:rPr>
        <w:t>1</w:t>
      </w:r>
      <w:r>
        <w:rPr>
          <w:rFonts w:hint="eastAsia"/>
          <w:b/>
          <w:bCs/>
          <w:color w:val="FF0000"/>
        </w:rPr>
        <w:t>日开启的精灵，因此，此处随着版本更新；</w:t>
      </w:r>
    </w:p>
    <w:p w:rsidR="002451B1" w:rsidRDefault="00E22402">
      <w:pPr>
        <w:numPr>
          <w:ilvl w:val="1"/>
          <w:numId w:val="8"/>
        </w:numPr>
        <w:rPr>
          <w:rFonts w:hint="eastAsia"/>
        </w:rPr>
      </w:pPr>
      <w:r>
        <w:rPr>
          <w:rFonts w:hint="eastAsia"/>
        </w:rPr>
        <w:t>右边进度条共分</w:t>
      </w:r>
      <w:r w:rsidR="000E5901">
        <w:rPr>
          <w:rFonts w:hint="eastAsia"/>
        </w:rPr>
        <w:t>2</w:t>
      </w:r>
      <w:r>
        <w:rPr>
          <w:rFonts w:hint="eastAsia"/>
        </w:rPr>
        <w:t>个档位：</w:t>
      </w:r>
      <w:r w:rsidR="000E5901">
        <w:rPr>
          <w:rFonts w:hint="eastAsia"/>
        </w:rPr>
        <w:t>80</w:t>
      </w:r>
      <w:r>
        <w:rPr>
          <w:rFonts w:hint="eastAsia"/>
        </w:rPr>
        <w:t>%</w:t>
      </w:r>
      <w:r>
        <w:rPr>
          <w:rFonts w:hint="eastAsia"/>
        </w:rPr>
        <w:t>，</w:t>
      </w:r>
      <w:r w:rsidR="000E5901">
        <w:rPr>
          <w:rFonts w:hint="eastAsia"/>
        </w:rPr>
        <w:t>150</w:t>
      </w:r>
      <w:r>
        <w:rPr>
          <w:rFonts w:hint="eastAsia"/>
        </w:rPr>
        <w:t>%</w:t>
      </w:r>
      <w:bookmarkEnd w:id="33"/>
      <w:r w:rsidR="000E5901">
        <w:rPr>
          <w:rFonts w:hint="eastAsia"/>
        </w:rPr>
        <w:t>：</w:t>
      </w:r>
    </w:p>
    <w:p w:rsidR="000E5901" w:rsidRDefault="000E5901" w:rsidP="000E5901">
      <w:pPr>
        <w:numPr>
          <w:ilvl w:val="2"/>
          <w:numId w:val="8"/>
        </w:numPr>
        <w:tabs>
          <w:tab w:val="left" w:pos="840"/>
        </w:tabs>
        <w:rPr>
          <w:rFonts w:hint="eastAsia"/>
        </w:rPr>
      </w:pPr>
      <w:r>
        <w:rPr>
          <w:rFonts w:hint="eastAsia"/>
        </w:rPr>
        <w:t>放入</w:t>
      </w:r>
      <w:r>
        <w:rPr>
          <w:rFonts w:hint="eastAsia"/>
        </w:rPr>
        <w:t>1</w:t>
      </w:r>
      <w:r>
        <w:rPr>
          <w:rFonts w:hint="eastAsia"/>
        </w:rPr>
        <w:t>只，享受</w:t>
      </w:r>
      <w:r>
        <w:rPr>
          <w:rFonts w:hint="eastAsia"/>
        </w:rPr>
        <w:t>80%</w:t>
      </w:r>
      <w:r>
        <w:rPr>
          <w:rFonts w:hint="eastAsia"/>
        </w:rPr>
        <w:t>增益；</w:t>
      </w:r>
    </w:p>
    <w:p w:rsidR="000E5901" w:rsidRDefault="000E5901" w:rsidP="000E5901">
      <w:pPr>
        <w:numPr>
          <w:ilvl w:val="2"/>
          <w:numId w:val="8"/>
        </w:numPr>
        <w:tabs>
          <w:tab w:val="left" w:pos="840"/>
        </w:tabs>
      </w:pPr>
      <w:r>
        <w:rPr>
          <w:rFonts w:hint="eastAsia"/>
        </w:rPr>
        <w:t>放入</w:t>
      </w:r>
      <w:r>
        <w:rPr>
          <w:rFonts w:hint="eastAsia"/>
        </w:rPr>
        <w:t>2</w:t>
      </w:r>
      <w:r>
        <w:rPr>
          <w:rFonts w:hint="eastAsia"/>
        </w:rPr>
        <w:t>只，享受</w:t>
      </w:r>
      <w:r>
        <w:rPr>
          <w:rFonts w:hint="eastAsia"/>
        </w:rPr>
        <w:t>150%</w:t>
      </w:r>
      <w:r>
        <w:rPr>
          <w:rFonts w:hint="eastAsia"/>
        </w:rPr>
        <w:t>增益；</w:t>
      </w:r>
    </w:p>
    <w:p w:rsidR="002451B1" w:rsidRDefault="00E22402">
      <w:pPr>
        <w:numPr>
          <w:ilvl w:val="1"/>
          <w:numId w:val="8"/>
        </w:numPr>
      </w:pPr>
      <w:r>
        <w:rPr>
          <w:rFonts w:hint="eastAsia"/>
        </w:rPr>
        <w:t>玩家点击</w:t>
      </w:r>
      <w:r w:rsidR="002451B1">
        <w:rPr>
          <w:rFonts w:hint="eastAsia"/>
        </w:rPr>
        <w:object w:dxaOrig="882" w:dyaOrig="300">
          <v:shape id="_x0000_i1035" type="#_x0000_t75" style="width:59.5pt;height:21.3pt" o:ole="">
            <v:imagedata r:id="rId33" o:title=""/>
            <o:lock v:ext="edit" aspectratio="f"/>
          </v:shape>
          <o:OLEObject Type="Embed" ProgID="Visio.Drawing.11" ShapeID="_x0000_i1035" DrawAspect="Content" ObjectID="_1608376594" r:id="rId34"/>
        </w:object>
      </w:r>
      <w:r>
        <w:rPr>
          <w:rFonts w:hint="eastAsia"/>
        </w:rPr>
        <w:t>按钮后</w:t>
      </w:r>
    </w:p>
    <w:p w:rsidR="002451B1" w:rsidRDefault="00E22402">
      <w:pPr>
        <w:numPr>
          <w:ilvl w:val="2"/>
          <w:numId w:val="8"/>
        </w:numPr>
      </w:pPr>
      <w:bookmarkStart w:id="40" w:name="OLE_LINK74"/>
      <w:bookmarkStart w:id="41" w:name="OLE_LINK73"/>
      <w:r>
        <w:rPr>
          <w:rFonts w:hint="eastAsia"/>
        </w:rPr>
        <w:t>玩家拥有此只精灵</w:t>
      </w:r>
      <w:r>
        <w:rPr>
          <w:rFonts w:hint="eastAsia"/>
        </w:rPr>
        <w:t>并且战斗力达标</w:t>
      </w:r>
      <w:bookmarkEnd w:id="40"/>
      <w:r>
        <w:rPr>
          <w:rFonts w:hint="eastAsia"/>
        </w:rPr>
        <w:br/>
      </w:r>
      <w:r>
        <w:rPr>
          <w:rFonts w:hint="eastAsia"/>
        </w:rPr>
        <w:t>则反馈放入筛选的通用流程，放入对应精灵后，获得对应的</w:t>
      </w:r>
      <w:r>
        <w:rPr>
          <w:rFonts w:hint="eastAsia"/>
        </w:rPr>
        <w:t>BUFF</w:t>
      </w:r>
      <w:r>
        <w:rPr>
          <w:rFonts w:hint="eastAsia"/>
        </w:rPr>
        <w:t>；</w:t>
      </w:r>
    </w:p>
    <w:bookmarkEnd w:id="41"/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玩家未拥有此只精灵并且战斗力未达标</w:t>
      </w:r>
      <w:r>
        <w:rPr>
          <w:rFonts w:hint="eastAsia"/>
        </w:rPr>
        <w:br/>
      </w:r>
      <w:r>
        <w:rPr>
          <w:rFonts w:hint="eastAsia"/>
        </w:rPr>
        <w:t>反馈系统提示：“您当前的</w:t>
      </w:r>
      <w:r>
        <w:rPr>
          <w:rFonts w:hint="eastAsia"/>
          <w:color w:val="FF0000"/>
        </w:rPr>
        <w:t>#</w:t>
      </w:r>
      <w:r>
        <w:rPr>
          <w:rFonts w:hint="eastAsia"/>
          <w:color w:val="FF0000"/>
        </w:rPr>
        <w:t>精灵名称</w:t>
      </w:r>
      <w:r>
        <w:rPr>
          <w:rFonts w:hint="eastAsia"/>
          <w:color w:val="FF0000"/>
        </w:rPr>
        <w:t>#</w:t>
      </w:r>
      <w:r>
        <w:rPr>
          <w:rFonts w:hint="eastAsia"/>
        </w:rPr>
        <w:t>战斗力未达标”；</w:t>
      </w:r>
    </w:p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玩家未拥有此只精灵</w:t>
      </w:r>
      <w:r>
        <w:rPr>
          <w:rFonts w:hint="eastAsia"/>
        </w:rPr>
        <w:br/>
      </w:r>
      <w:r>
        <w:rPr>
          <w:rFonts w:hint="eastAsia"/>
        </w:rPr>
        <w:t>反馈系统提示：“您当前还未拥有</w:t>
      </w:r>
      <w:bookmarkStart w:id="42" w:name="OLE_LINK75"/>
      <w:r>
        <w:rPr>
          <w:rFonts w:hint="eastAsia"/>
          <w:color w:val="FF0000"/>
        </w:rPr>
        <w:t>#</w:t>
      </w:r>
      <w:r>
        <w:rPr>
          <w:rFonts w:hint="eastAsia"/>
          <w:color w:val="FF0000"/>
        </w:rPr>
        <w:t>精灵名称</w:t>
      </w:r>
      <w:r>
        <w:rPr>
          <w:rFonts w:hint="eastAsia"/>
          <w:color w:val="FF0000"/>
        </w:rPr>
        <w:t>#</w:t>
      </w:r>
      <w:bookmarkEnd w:id="42"/>
      <w:r>
        <w:rPr>
          <w:rFonts w:hint="eastAsia"/>
        </w:rPr>
        <w:t>”；</w:t>
      </w:r>
    </w:p>
    <w:p w:rsidR="002451B1" w:rsidRDefault="00E22402">
      <w:pPr>
        <w:numPr>
          <w:ilvl w:val="0"/>
          <w:numId w:val="8"/>
        </w:numPr>
      </w:pPr>
      <w:r>
        <w:rPr>
          <w:rFonts w:hint="eastAsia"/>
        </w:rPr>
        <w:t>右边显示</w:t>
      </w:r>
      <w:r>
        <w:rPr>
          <w:rFonts w:hint="eastAsia"/>
        </w:rPr>
        <w:t>3</w:t>
      </w:r>
      <w:r>
        <w:rPr>
          <w:rFonts w:hint="eastAsia"/>
        </w:rPr>
        <w:t>个试炼：</w:t>
      </w:r>
    </w:p>
    <w:p w:rsidR="002451B1" w:rsidRDefault="00E22402">
      <w:pPr>
        <w:numPr>
          <w:ilvl w:val="1"/>
          <w:numId w:val="8"/>
        </w:numPr>
      </w:pPr>
      <w:bookmarkStart w:id="43" w:name="OLE_LINK11"/>
      <w:r>
        <w:rPr>
          <w:rFonts w:hint="eastAsia"/>
          <w:b/>
          <w:bCs/>
          <w:color w:val="FF0000"/>
        </w:rPr>
        <w:t>每个试炼需要一张图片进行包装，效果如上图，素材请</w:t>
      </w:r>
      <w:r>
        <w:rPr>
          <w:rFonts w:hint="eastAsia"/>
          <w:b/>
          <w:bCs/>
          <w:color w:val="FF0000"/>
        </w:rPr>
        <w:t>UI</w:t>
      </w:r>
      <w:r>
        <w:rPr>
          <w:rFonts w:hint="eastAsia"/>
          <w:b/>
          <w:bCs/>
          <w:color w:val="FF0000"/>
        </w:rPr>
        <w:t>同学直接从现有的游戏资源中复用</w:t>
      </w:r>
      <w:r>
        <w:rPr>
          <w:rFonts w:hint="eastAsia"/>
        </w:rPr>
        <w:t>：</w:t>
      </w:r>
    </w:p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堕天</w:t>
      </w:r>
      <w:r>
        <w:rPr>
          <w:rFonts w:hint="eastAsia"/>
        </w:rPr>
        <w:br/>
      </w:r>
      <w:r>
        <w:rPr>
          <w:rFonts w:hint="eastAsia"/>
        </w:rPr>
        <w:t>一股混沌能量包裹着路西法，周围有若干流星，象征路西法从天堂陨落；</w:t>
      </w:r>
    </w:p>
    <w:p w:rsidR="002451B1" w:rsidRDefault="00E22402">
      <w:pPr>
        <w:numPr>
          <w:ilvl w:val="2"/>
          <w:numId w:val="8"/>
        </w:numPr>
      </w:pPr>
      <w:bookmarkStart w:id="44" w:name="OLE_LINK13"/>
      <w:r>
        <w:rPr>
          <w:rFonts w:hint="eastAsia"/>
        </w:rPr>
        <w:t>炼狱</w:t>
      </w:r>
      <w:bookmarkEnd w:id="44"/>
      <w:r>
        <w:rPr>
          <w:rFonts w:hint="eastAsia"/>
        </w:rPr>
        <w:br/>
      </w:r>
      <w:r>
        <w:rPr>
          <w:rFonts w:hint="eastAsia"/>
        </w:rPr>
        <w:t>燃烧着熊熊烈火的炼狱容颜，象征路西法坠入地狱烈焰；</w:t>
      </w:r>
    </w:p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主宰</w:t>
      </w:r>
      <w:r>
        <w:rPr>
          <w:rFonts w:hint="eastAsia"/>
        </w:rPr>
        <w:br/>
      </w:r>
      <w:r>
        <w:rPr>
          <w:rFonts w:hint="eastAsia"/>
        </w:rPr>
        <w:t>直接用路西法的传说形象，象征路西法突破炼狱，获得主宰；</w:t>
      </w:r>
    </w:p>
    <w:p w:rsidR="002451B1" w:rsidRDefault="00E22402">
      <w:pPr>
        <w:numPr>
          <w:ilvl w:val="1"/>
          <w:numId w:val="8"/>
        </w:numPr>
      </w:pPr>
      <w:r>
        <w:rPr>
          <w:rFonts w:hint="eastAsia"/>
        </w:rPr>
        <w:t>每个试炼共</w:t>
      </w:r>
      <w:r>
        <w:rPr>
          <w:rFonts w:hint="eastAsia"/>
        </w:rPr>
        <w:t>3</w:t>
      </w:r>
      <w:r>
        <w:rPr>
          <w:rFonts w:hint="eastAsia"/>
        </w:rPr>
        <w:t>个状态：</w:t>
      </w:r>
    </w:p>
    <w:bookmarkEnd w:id="43"/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未开启</w:t>
      </w:r>
      <w:r>
        <w:rPr>
          <w:rFonts w:hint="eastAsia"/>
        </w:rPr>
        <w:br/>
      </w:r>
      <w:r>
        <w:rPr>
          <w:rFonts w:hint="eastAsia"/>
        </w:rPr>
        <w:t>入口图标灰色显示；</w:t>
      </w:r>
      <w:r>
        <w:rPr>
          <w:rFonts w:hint="eastAsia"/>
        </w:rPr>
        <w:br/>
      </w:r>
      <w:r w:rsidR="002451B1">
        <w:rPr>
          <w:rFonts w:hint="eastAsia"/>
        </w:rPr>
        <w:object w:dxaOrig="1426" w:dyaOrig="468">
          <v:shape id="_x0000_i1036" type="#_x0000_t75" style="width:95.8pt;height:32.55pt" o:ole="">
            <v:imagedata r:id="rId35" o:title=""/>
            <o:lock v:ext="edit" aspectratio="f"/>
          </v:shape>
          <o:OLEObject Type="Embed" ProgID="Visio.Drawing.11" ShapeID="_x0000_i1036" DrawAspect="Content" ObjectID="_1608376595" r:id="rId36"/>
        </w:object>
      </w:r>
      <w:r>
        <w:rPr>
          <w:rFonts w:hint="eastAsia"/>
        </w:rPr>
        <w:t>按钮不出现；</w:t>
      </w:r>
      <w:r>
        <w:rPr>
          <w:rFonts w:hint="eastAsia"/>
        </w:rPr>
        <w:br/>
      </w:r>
      <w:r>
        <w:rPr>
          <w:rFonts w:hint="eastAsia"/>
        </w:rPr>
        <w:t>入口图标下方显示对应的开启条件：</w:t>
      </w:r>
    </w:p>
    <w:p w:rsidR="002451B1" w:rsidRDefault="00E22402">
      <w:pPr>
        <w:numPr>
          <w:ilvl w:val="3"/>
          <w:numId w:val="8"/>
        </w:numPr>
      </w:pPr>
      <w:r>
        <w:rPr>
          <w:rFonts w:hint="eastAsia"/>
        </w:rPr>
        <w:t>堕天</w:t>
      </w:r>
      <w:r>
        <w:rPr>
          <w:rFonts w:hint="eastAsia"/>
        </w:rPr>
        <w:br/>
      </w:r>
      <w:r>
        <w:rPr>
          <w:rFonts w:hint="eastAsia"/>
        </w:rPr>
        <w:t>初始开启；</w:t>
      </w:r>
    </w:p>
    <w:p w:rsidR="002451B1" w:rsidRDefault="00E22402">
      <w:pPr>
        <w:numPr>
          <w:ilvl w:val="3"/>
          <w:numId w:val="8"/>
        </w:numPr>
      </w:pPr>
      <w:r>
        <w:rPr>
          <w:rFonts w:hint="eastAsia"/>
        </w:rPr>
        <w:t>炼狱</w:t>
      </w:r>
    </w:p>
    <w:p w:rsidR="002451B1" w:rsidRDefault="00E22402">
      <w:pPr>
        <w:ind w:left="1680"/>
      </w:pPr>
      <w:bookmarkStart w:id="45" w:name="OLE_LINK14"/>
      <w:r>
        <w:rPr>
          <w:rFonts w:hint="eastAsia"/>
        </w:rPr>
        <w:t>通过【堕天】后开启；</w:t>
      </w:r>
    </w:p>
    <w:bookmarkEnd w:id="45"/>
    <w:p w:rsidR="002451B1" w:rsidRDefault="00E22402">
      <w:pPr>
        <w:numPr>
          <w:ilvl w:val="3"/>
          <w:numId w:val="8"/>
        </w:numPr>
      </w:pPr>
      <w:r>
        <w:rPr>
          <w:rFonts w:hint="eastAsia"/>
        </w:rPr>
        <w:t>主宰</w:t>
      </w:r>
      <w:r>
        <w:rPr>
          <w:rFonts w:hint="eastAsia"/>
        </w:rPr>
        <w:br/>
      </w:r>
      <w:r>
        <w:rPr>
          <w:rFonts w:hint="eastAsia"/>
        </w:rPr>
        <w:t>通过【炼狱】后开启；</w:t>
      </w:r>
    </w:p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已开启</w:t>
      </w:r>
      <w:r>
        <w:rPr>
          <w:rFonts w:hint="eastAsia"/>
        </w:rPr>
        <w:br/>
      </w:r>
      <w:r>
        <w:rPr>
          <w:rFonts w:hint="eastAsia"/>
        </w:rPr>
        <w:t>入口图标常规颜色显示；</w:t>
      </w:r>
      <w:r>
        <w:rPr>
          <w:rFonts w:hint="eastAsia"/>
        </w:rPr>
        <w:br/>
      </w:r>
      <w:r>
        <w:rPr>
          <w:rFonts w:hint="eastAsia"/>
        </w:rPr>
        <w:t>下部出现</w:t>
      </w:r>
      <w:r w:rsidR="002451B1">
        <w:rPr>
          <w:rFonts w:hint="eastAsia"/>
        </w:rPr>
        <w:object w:dxaOrig="1426" w:dyaOrig="468">
          <v:shape id="_x0000_i1037" type="#_x0000_t75" style="width:95.8pt;height:32.55pt" o:ole="">
            <v:imagedata r:id="rId35" o:title=""/>
            <o:lock v:ext="edit" aspectratio="f"/>
          </v:shape>
          <o:OLEObject Type="Embed" ProgID="Visio.Drawing.11" ShapeID="_x0000_i1037" DrawAspect="Content" ObjectID="_1608376596" r:id="rId37"/>
        </w:object>
      </w:r>
      <w:r>
        <w:rPr>
          <w:rFonts w:hint="eastAsia"/>
        </w:rPr>
        <w:t>按钮；</w:t>
      </w:r>
      <w:r>
        <w:rPr>
          <w:rFonts w:hint="eastAsia"/>
        </w:rPr>
        <w:br/>
      </w:r>
      <w:r>
        <w:rPr>
          <w:rFonts w:hint="eastAsia"/>
        </w:rPr>
        <w:t>玩家点击按钮后，直接反馈对应的挑战面板；</w:t>
      </w:r>
    </w:p>
    <w:p w:rsidR="002451B1" w:rsidRDefault="00E22402">
      <w:pPr>
        <w:numPr>
          <w:ilvl w:val="2"/>
          <w:numId w:val="8"/>
        </w:numPr>
      </w:pPr>
      <w:r>
        <w:rPr>
          <w:rFonts w:hint="eastAsia"/>
        </w:rPr>
        <w:t>已通过</w:t>
      </w:r>
      <w:r>
        <w:rPr>
          <w:rFonts w:hint="eastAsia"/>
        </w:rPr>
        <w:br/>
      </w:r>
      <w:r>
        <w:rPr>
          <w:rFonts w:hint="eastAsia"/>
        </w:rPr>
        <w:t>在图标上打上已通过的标记；</w:t>
      </w:r>
    </w:p>
    <w:p w:rsidR="002451B1" w:rsidRDefault="00E22402">
      <w:pPr>
        <w:pStyle w:val="3"/>
        <w:numPr>
          <w:ilvl w:val="1"/>
          <w:numId w:val="1"/>
        </w:numPr>
      </w:pPr>
      <w:bookmarkStart w:id="46" w:name="_Toc398"/>
      <w:bookmarkStart w:id="47" w:name="OLE_LINK16"/>
      <w:r>
        <w:rPr>
          <w:rFonts w:hint="eastAsia"/>
        </w:rPr>
        <w:t>挑战面板</w:t>
      </w:r>
      <w:bookmarkEnd w:id="46"/>
    </w:p>
    <w:bookmarkEnd w:id="47"/>
    <w:p w:rsidR="002451B1" w:rsidRDefault="00E22402">
      <w:r>
        <w:rPr>
          <w:rFonts w:hint="eastAsia"/>
        </w:rPr>
        <w:t>玩家点击如上【开始挑战】按钮后：</w:t>
      </w:r>
    </w:p>
    <w:p w:rsidR="002451B1" w:rsidRDefault="00E22402">
      <w:pPr>
        <w:numPr>
          <w:ilvl w:val="0"/>
          <w:numId w:val="9"/>
        </w:numPr>
      </w:pPr>
      <w:r>
        <w:rPr>
          <w:rFonts w:hint="eastAsia"/>
        </w:rPr>
        <w:t>首次开启挑战</w:t>
      </w:r>
      <w:r>
        <w:rPr>
          <w:rFonts w:hint="eastAsia"/>
        </w:rPr>
        <w:br/>
      </w:r>
      <w:r>
        <w:rPr>
          <w:rFonts w:hint="eastAsia"/>
        </w:rPr>
        <w:t>播放试炼对应的独白字幕全屏动画：</w:t>
      </w:r>
    </w:p>
    <w:p w:rsidR="002451B1" w:rsidRDefault="00E22402">
      <w:pPr>
        <w:numPr>
          <w:ilvl w:val="1"/>
          <w:numId w:val="9"/>
        </w:numPr>
      </w:pPr>
      <w:r>
        <w:rPr>
          <w:rFonts w:hint="eastAsia"/>
        </w:rPr>
        <w:t>堕天</w:t>
      </w:r>
      <w:r>
        <w:rPr>
          <w:rFonts w:hint="eastAsia"/>
        </w:rPr>
        <w:br/>
      </w:r>
      <w:bookmarkStart w:id="48" w:name="OLE_LINK64"/>
      <w:r>
        <w:rPr>
          <w:rFonts w:hint="eastAsia"/>
          <w:highlight w:val="yellow"/>
        </w:rPr>
        <w:t>路西法逃离了天堂的束缚，坚持着自己的意志，即使是炼狱，也无所畏惧</w:t>
      </w:r>
      <w:bookmarkEnd w:id="48"/>
    </w:p>
    <w:p w:rsidR="002451B1" w:rsidRDefault="00E22402">
      <w:pPr>
        <w:numPr>
          <w:ilvl w:val="1"/>
          <w:numId w:val="9"/>
        </w:numPr>
      </w:pPr>
      <w:r>
        <w:rPr>
          <w:rFonts w:hint="eastAsia"/>
        </w:rPr>
        <w:t>炼狱</w:t>
      </w:r>
      <w:r>
        <w:rPr>
          <w:rFonts w:hint="eastAsia"/>
        </w:rPr>
        <w:br/>
      </w:r>
      <w:bookmarkStart w:id="49" w:name="OLE_LINK66"/>
      <w:bookmarkStart w:id="50" w:name="OLE_LINK17"/>
      <w:r>
        <w:rPr>
          <w:rFonts w:hint="eastAsia"/>
          <w:highlight w:val="yellow"/>
        </w:rPr>
        <w:t>路西法坠入炼狱，熊熊烈焰反复灼烧着他的身躯，但无法熄灭反叛的决心</w:t>
      </w:r>
      <w:bookmarkEnd w:id="49"/>
    </w:p>
    <w:bookmarkEnd w:id="50"/>
    <w:p w:rsidR="002451B1" w:rsidRDefault="00E22402">
      <w:pPr>
        <w:numPr>
          <w:ilvl w:val="1"/>
          <w:numId w:val="9"/>
        </w:numPr>
      </w:pPr>
      <w:r>
        <w:rPr>
          <w:rFonts w:hint="eastAsia"/>
        </w:rPr>
        <w:t>主宰</w:t>
      </w:r>
      <w:r>
        <w:rPr>
          <w:rFonts w:hint="eastAsia"/>
        </w:rPr>
        <w:br/>
      </w:r>
      <w:bookmarkStart w:id="51" w:name="OLE_LINK71"/>
      <w:r>
        <w:rPr>
          <w:rFonts w:hint="eastAsia"/>
          <w:highlight w:val="yellow"/>
        </w:rPr>
        <w:t>路西法反叛的意志，最终征服了炼狱烈焰，奴役了炼狱众生，成为主宰之王</w:t>
      </w:r>
      <w:bookmarkEnd w:id="51"/>
    </w:p>
    <w:p w:rsidR="002451B1" w:rsidRDefault="00E22402">
      <w:pPr>
        <w:ind w:leftChars="200" w:left="420"/>
      </w:pPr>
      <w:r>
        <w:rPr>
          <w:rFonts w:hint="eastAsia"/>
        </w:rPr>
        <w:t>播放完动画后，反馈对应的挑战面板如下：</w:t>
      </w:r>
    </w:p>
    <w:p w:rsidR="002451B1" w:rsidRDefault="00E22402">
      <w:pPr>
        <w:numPr>
          <w:ilvl w:val="0"/>
          <w:numId w:val="9"/>
        </w:numPr>
      </w:pPr>
      <w:bookmarkStart w:id="52" w:name="OLE_LINK18"/>
      <w:r>
        <w:rPr>
          <w:rFonts w:hint="eastAsia"/>
        </w:rPr>
        <w:t>非首次开启挑战</w:t>
      </w:r>
    </w:p>
    <w:bookmarkEnd w:id="52"/>
    <w:p w:rsidR="002451B1" w:rsidRDefault="00E22402">
      <w:r>
        <w:rPr>
          <w:rFonts w:hint="eastAsia"/>
        </w:rPr>
        <w:t>直接反馈对应的挑战面板如下：</w:t>
      </w:r>
    </w:p>
    <w:p w:rsidR="002451B1" w:rsidRDefault="00E22402">
      <w:pPr>
        <w:numPr>
          <w:ilvl w:val="1"/>
          <w:numId w:val="9"/>
        </w:numPr>
      </w:pPr>
      <w:r>
        <w:rPr>
          <w:rFonts w:hint="eastAsia"/>
        </w:rPr>
        <w:t>非</w:t>
      </w:r>
      <w:r>
        <w:rPr>
          <w:rFonts w:hint="eastAsia"/>
        </w:rPr>
        <w:t>BOSS</w:t>
      </w:r>
      <w:r>
        <w:rPr>
          <w:rFonts w:hint="eastAsia"/>
        </w:rPr>
        <w:t>面板</w:t>
      </w:r>
      <w:r>
        <w:rPr>
          <w:rFonts w:hint="eastAsia"/>
        </w:rPr>
        <w:br/>
      </w:r>
      <w:bookmarkStart w:id="53" w:name="OLE_LINK22"/>
      <w:r>
        <w:rPr>
          <w:rFonts w:hint="eastAsia"/>
        </w:rPr>
        <w:t>玩家进入【堕天】或【炼狱】阶段，反馈如下面板：</w:t>
      </w:r>
      <w:bookmarkEnd w:id="53"/>
      <w:r>
        <w:rPr>
          <w:rFonts w:hint="eastAsia"/>
        </w:rPr>
        <w:br/>
      </w:r>
      <w:r w:rsidR="002451B1">
        <w:rPr>
          <w:rFonts w:hint="eastAsia"/>
        </w:rPr>
        <w:object w:dxaOrig="8873" w:dyaOrig="5224">
          <v:shape id="_x0000_i1038" type="#_x0000_t75" style="width:415.1pt;height:244.8pt" o:ole="">
            <v:imagedata r:id="rId38" o:title=""/>
            <o:lock v:ext="edit" aspectratio="f"/>
          </v:shape>
          <o:OLEObject Type="Embed" ProgID="Visio.Drawing.11" ShapeID="_x0000_i1038" DrawAspect="Content" ObjectID="_1608376597" r:id="rId39"/>
        </w:object>
      </w:r>
      <w:r>
        <w:rPr>
          <w:rFonts w:hint="eastAsia"/>
        </w:rPr>
        <w:br/>
      </w:r>
      <w:r w:rsidR="002451B1">
        <w:rPr>
          <w:rFonts w:hint="eastAsia"/>
        </w:rPr>
        <w:object w:dxaOrig="8873" w:dyaOrig="5224">
          <v:shape id="_x0000_i1039" type="#_x0000_t75" style="width:415.1pt;height:244.8pt" o:ole="">
            <v:imagedata r:id="rId40" o:title=""/>
            <o:lock v:ext="edit" aspectratio="f"/>
          </v:shape>
          <o:OLEObject Type="Embed" ProgID="Visio.Drawing.11" ShapeID="_x0000_i1039" DrawAspect="Content" ObjectID="_1608376598" r:id="rId41"/>
        </w:object>
      </w:r>
    </w:p>
    <w:p w:rsidR="002451B1" w:rsidRDefault="00E22402">
      <w:pPr>
        <w:numPr>
          <w:ilvl w:val="2"/>
          <w:numId w:val="9"/>
        </w:numPr>
      </w:pPr>
      <w:r>
        <w:rPr>
          <w:rFonts w:hint="eastAsia"/>
        </w:rPr>
        <w:t>面板标题共</w:t>
      </w:r>
      <w:r>
        <w:rPr>
          <w:rFonts w:hint="eastAsia"/>
        </w:rPr>
        <w:t>2</w:t>
      </w:r>
      <w:r>
        <w:rPr>
          <w:rFonts w:hint="eastAsia"/>
        </w:rPr>
        <w:t>个状态：【堕天】和【炼狱】；</w:t>
      </w:r>
    </w:p>
    <w:p w:rsidR="002451B1" w:rsidRDefault="00E22402">
      <w:pPr>
        <w:numPr>
          <w:ilvl w:val="2"/>
          <w:numId w:val="9"/>
        </w:numPr>
      </w:pPr>
      <w:r>
        <w:rPr>
          <w:rFonts w:hint="eastAsia"/>
        </w:rPr>
        <w:t>标题下方显示当前的关卡进度：</w:t>
      </w:r>
    </w:p>
    <w:p w:rsidR="002451B1" w:rsidRDefault="00E22402">
      <w:pPr>
        <w:numPr>
          <w:ilvl w:val="3"/>
          <w:numId w:val="9"/>
        </w:numPr>
      </w:pPr>
      <w:bookmarkStart w:id="54" w:name="OLE_LINK20"/>
      <w:r>
        <w:rPr>
          <w:rFonts w:hint="eastAsia"/>
        </w:rPr>
        <w:t>当前关卡</w:t>
      </w:r>
      <w:bookmarkEnd w:id="54"/>
      <w:r>
        <w:rPr>
          <w:rFonts w:hint="eastAsia"/>
        </w:rPr>
        <w:br/>
      </w:r>
      <w:r>
        <w:rPr>
          <w:rFonts w:hint="eastAsia"/>
        </w:rPr>
        <w:t>闪烁高亮</w:t>
      </w:r>
    </w:p>
    <w:p w:rsidR="002451B1" w:rsidRDefault="00E22402">
      <w:pPr>
        <w:numPr>
          <w:ilvl w:val="3"/>
          <w:numId w:val="9"/>
        </w:numPr>
      </w:pPr>
      <w:r>
        <w:rPr>
          <w:rFonts w:hint="eastAsia"/>
        </w:rPr>
        <w:t>非当前关卡</w:t>
      </w:r>
      <w:r>
        <w:rPr>
          <w:rFonts w:hint="eastAsia"/>
        </w:rPr>
        <w:br/>
      </w:r>
      <w:r>
        <w:rPr>
          <w:rFonts w:hint="eastAsia"/>
        </w:rPr>
        <w:t>不闪烁常规</w:t>
      </w:r>
    </w:p>
    <w:p w:rsidR="002451B1" w:rsidRDefault="00E22402">
      <w:pPr>
        <w:numPr>
          <w:ilvl w:val="2"/>
          <w:numId w:val="9"/>
        </w:numPr>
      </w:pPr>
      <w:r>
        <w:rPr>
          <w:rFonts w:hint="eastAsia"/>
        </w:rPr>
        <w:t>左右双方入上图显示敌我双方的布阵；</w:t>
      </w:r>
    </w:p>
    <w:p w:rsidR="002451B1" w:rsidRDefault="00E22402">
      <w:pPr>
        <w:numPr>
          <w:ilvl w:val="2"/>
          <w:numId w:val="9"/>
        </w:numPr>
      </w:pPr>
      <w:r>
        <w:rPr>
          <w:rFonts w:hint="eastAsia"/>
        </w:rPr>
        <w:t>面板中间显示敌方增益，内容如上图；</w:t>
      </w:r>
    </w:p>
    <w:p w:rsidR="002451B1" w:rsidRDefault="00E22402">
      <w:pPr>
        <w:numPr>
          <w:ilvl w:val="2"/>
          <w:numId w:val="9"/>
        </w:numPr>
      </w:pPr>
      <w:r>
        <w:rPr>
          <w:rFonts w:hint="eastAsia"/>
        </w:rPr>
        <w:t>我方阵型下方显示各个功能按钮，单击后直接跳转对应功能；</w:t>
      </w:r>
    </w:p>
    <w:p w:rsidR="002451B1" w:rsidRDefault="00E22402">
      <w:pPr>
        <w:numPr>
          <w:ilvl w:val="2"/>
          <w:numId w:val="9"/>
        </w:numPr>
      </w:pPr>
      <w:bookmarkStart w:id="55" w:name="OLE_LINK21"/>
      <w:r>
        <w:rPr>
          <w:rFonts w:hint="eastAsia"/>
        </w:rPr>
        <w:t>功能按钮下方显示我方当前的增益，没有的时候直接显示“无”，点击</w:t>
      </w:r>
      <w:bookmarkEnd w:id="55"/>
      <w:r w:rsidR="002451B1">
        <w:rPr>
          <w:rFonts w:hint="eastAsia"/>
        </w:rPr>
        <w:object w:dxaOrig="729" w:dyaOrig="268">
          <v:shape id="_x0000_i1040" type="#_x0000_t75" style="width:49.45pt;height:18.8pt" o:ole="">
            <v:imagedata r:id="rId42" o:title=""/>
            <o:lock v:ext="edit" aspectratio="f"/>
          </v:shape>
          <o:OLEObject Type="Embed" ProgID="Visio.Drawing.11" ShapeID="_x0000_i1040" DrawAspect="Content" ObjectID="_1608376599" r:id="rId43"/>
        </w:object>
      </w:r>
      <w:r>
        <w:rPr>
          <w:rFonts w:hint="eastAsia"/>
        </w:rPr>
        <w:t>按钮后，打开如下面板：</w:t>
      </w:r>
      <w:r>
        <w:rPr>
          <w:rFonts w:hint="eastAsia"/>
        </w:rPr>
        <w:br/>
      </w:r>
      <w:r w:rsidR="00E25F31">
        <w:object w:dxaOrig="3131" w:dyaOrig="4490">
          <v:shape id="_x0000_i1069" type="#_x0000_t75" style="width:156.5pt;height:224.75pt" o:ole="">
            <v:imagedata r:id="rId44" o:title=""/>
          </v:shape>
          <o:OLEObject Type="Embed" ProgID="Visio.Drawing.11" ShapeID="_x0000_i1069" DrawAspect="Content" ObjectID="_1608376600" r:id="rId45"/>
        </w:object>
      </w:r>
    </w:p>
    <w:p w:rsidR="002451B1" w:rsidRDefault="00E22402">
      <w:pPr>
        <w:numPr>
          <w:ilvl w:val="3"/>
          <w:numId w:val="9"/>
        </w:numPr>
      </w:pPr>
      <w:r>
        <w:rPr>
          <w:rFonts w:hint="eastAsia"/>
        </w:rPr>
        <w:t>此面板逻辑功能与上述放入验证功能一致，此处不再重复；</w:t>
      </w:r>
    </w:p>
    <w:p w:rsidR="002451B1" w:rsidRDefault="00E22402">
      <w:pPr>
        <w:numPr>
          <w:ilvl w:val="3"/>
          <w:numId w:val="9"/>
        </w:numPr>
      </w:pPr>
      <w:r>
        <w:rPr>
          <w:rFonts w:hint="eastAsia"/>
        </w:rPr>
        <w:t>点击【×】号，即可关闭面板；</w:t>
      </w:r>
    </w:p>
    <w:p w:rsidR="002451B1" w:rsidRDefault="00E22402">
      <w:pPr>
        <w:numPr>
          <w:ilvl w:val="2"/>
          <w:numId w:val="9"/>
        </w:numPr>
      </w:pPr>
      <w:bookmarkStart w:id="56" w:name="OLE_LINK23"/>
      <w:r>
        <w:rPr>
          <w:rFonts w:hint="eastAsia"/>
        </w:rPr>
        <w:t>点击</w:t>
      </w:r>
      <w:r w:rsidR="002451B1">
        <w:rPr>
          <w:rFonts w:hint="eastAsia"/>
        </w:rPr>
        <w:object w:dxaOrig="1426" w:dyaOrig="468">
          <v:shape id="_x0000_i1041" type="#_x0000_t75" style="width:95.8pt;height:32.55pt" o:ole="">
            <v:imagedata r:id="rId46" o:title=""/>
            <o:lock v:ext="edit" aspectratio="f"/>
          </v:shape>
          <o:OLEObject Type="Embed" ProgID="Visio.Drawing.11" ShapeID="_x0000_i1041" DrawAspect="Content" ObjectID="_1608376601" r:id="rId47"/>
        </w:object>
      </w:r>
      <w:r>
        <w:rPr>
          <w:rFonts w:hint="eastAsia"/>
        </w:rPr>
        <w:t>按钮后，即可进入战斗；</w:t>
      </w:r>
    </w:p>
    <w:p w:rsidR="002451B1" w:rsidRDefault="00E22402">
      <w:pPr>
        <w:numPr>
          <w:ilvl w:val="1"/>
          <w:numId w:val="9"/>
        </w:numPr>
      </w:pPr>
      <w:bookmarkStart w:id="57" w:name="OLE_LINK24"/>
      <w:bookmarkEnd w:id="56"/>
      <w:r>
        <w:rPr>
          <w:rFonts w:hint="eastAsia"/>
        </w:rPr>
        <w:t>BOSS</w:t>
      </w:r>
      <w:r>
        <w:rPr>
          <w:rFonts w:hint="eastAsia"/>
        </w:rPr>
        <w:t>面板</w:t>
      </w:r>
      <w:bookmarkEnd w:id="57"/>
      <w:r>
        <w:rPr>
          <w:rFonts w:hint="eastAsia"/>
        </w:rPr>
        <w:br/>
      </w:r>
      <w:r>
        <w:rPr>
          <w:rFonts w:hint="eastAsia"/>
        </w:rPr>
        <w:t>玩家进入【主宰】阶段，反馈如下面板：</w:t>
      </w:r>
      <w:r>
        <w:rPr>
          <w:rFonts w:hint="eastAsia"/>
        </w:rPr>
        <w:br/>
      </w:r>
      <w:r w:rsidR="002451B1">
        <w:rPr>
          <w:rFonts w:hint="eastAsia"/>
        </w:rPr>
        <w:object w:dxaOrig="8873" w:dyaOrig="5224">
          <v:shape id="_x0000_i1042" type="#_x0000_t75" style="width:415.1pt;height:244.8pt" o:ole="">
            <v:imagedata r:id="rId48" o:title=""/>
            <o:lock v:ext="edit" aspectratio="f"/>
          </v:shape>
          <o:OLEObject Type="Embed" ProgID="Visio.Drawing.11" ShapeID="_x0000_i1042" DrawAspect="Content" ObjectID="_1608376602" r:id="rId49"/>
        </w:objec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中间显示传说路西法</w:t>
      </w:r>
      <w:r>
        <w:rPr>
          <w:rFonts w:hint="eastAsia"/>
        </w:rPr>
        <w:t>BOSS</w:t>
      </w:r>
      <w:r>
        <w:rPr>
          <w:rFonts w:hint="eastAsia"/>
        </w:rPr>
        <w:t>形象；</w: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敌阵</w:t>
      </w:r>
      <w:r>
        <w:rPr>
          <w:rFonts w:hint="eastAsia"/>
        </w:rPr>
        <w:t>BUFF</w:t>
      </w:r>
      <w:r>
        <w:rPr>
          <w:rFonts w:hint="eastAsia"/>
        </w:rPr>
        <w:t>显示如上图；</w: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５次战斗内击杀</w:t>
      </w:r>
      <w:r>
        <w:rPr>
          <w:rFonts w:hint="eastAsia"/>
        </w:rPr>
        <w:t>BOSS</w:t>
      </w:r>
      <w:r>
        <w:rPr>
          <w:rFonts w:hint="eastAsia"/>
        </w:rPr>
        <w:t>即可通关；</w: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BOSS</w:t>
      </w:r>
      <w:r>
        <w:rPr>
          <w:rFonts w:hint="eastAsia"/>
        </w:rPr>
        <w:t>的阵型每次挑战均不一样；</w: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玩家可重置挑战，每次花费</w:t>
      </w:r>
      <w:r>
        <w:rPr>
          <w:rFonts w:hint="eastAsia"/>
        </w:rPr>
        <w:t>3000</w:t>
      </w:r>
      <w:r>
        <w:rPr>
          <w:rFonts w:hint="eastAsia"/>
        </w:rPr>
        <w:t>金币；</w:t>
      </w:r>
    </w:p>
    <w:p w:rsidR="002451B1" w:rsidRDefault="00E22402">
      <w:pPr>
        <w:numPr>
          <w:ilvl w:val="2"/>
          <w:numId w:val="9"/>
        </w:numPr>
        <w:tabs>
          <w:tab w:val="clear" w:pos="1260"/>
          <w:tab w:val="left" w:pos="840"/>
        </w:tabs>
      </w:pPr>
      <w:r>
        <w:rPr>
          <w:rFonts w:hint="eastAsia"/>
        </w:rPr>
        <w:t>其他操作同上述非</w:t>
      </w:r>
      <w:r>
        <w:rPr>
          <w:rFonts w:hint="eastAsia"/>
        </w:rPr>
        <w:t>BOSS</w:t>
      </w:r>
      <w:r>
        <w:rPr>
          <w:rFonts w:hint="eastAsia"/>
        </w:rPr>
        <w:t>关卡，此处不再重述；</w:t>
      </w:r>
    </w:p>
    <w:p w:rsidR="002451B1" w:rsidRDefault="00E22402">
      <w:pPr>
        <w:pStyle w:val="3"/>
        <w:numPr>
          <w:ilvl w:val="1"/>
          <w:numId w:val="1"/>
        </w:numPr>
      </w:pPr>
      <w:bookmarkStart w:id="58" w:name="_Toc18233"/>
      <w:bookmarkStart w:id="59" w:name="OLE_LINK40"/>
      <w:bookmarkStart w:id="60" w:name="OLE_LINK25"/>
      <w:r>
        <w:rPr>
          <w:rFonts w:hint="eastAsia"/>
        </w:rPr>
        <w:t>一键功能</w:t>
      </w:r>
      <w:bookmarkEnd w:id="58"/>
    </w:p>
    <w:bookmarkEnd w:id="59"/>
    <w:p w:rsidR="002451B1" w:rsidRDefault="00E22402">
      <w:r>
        <w:rPr>
          <w:rFonts w:hint="eastAsia"/>
        </w:rPr>
        <w:t>此挑战支持的一键功能包括：一键开启，一键通关，一键破阵：</w:t>
      </w:r>
    </w:p>
    <w:p w:rsidR="002451B1" w:rsidRDefault="00E22402">
      <w:pPr>
        <w:numPr>
          <w:ilvl w:val="0"/>
          <w:numId w:val="10"/>
        </w:numPr>
      </w:pPr>
      <w:bookmarkStart w:id="61" w:name="OLE_LINK35"/>
      <w:r>
        <w:rPr>
          <w:rFonts w:hint="eastAsia"/>
        </w:rPr>
        <w:t>一键开启</w:t>
      </w:r>
    </w:p>
    <w:bookmarkEnd w:id="61"/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首周</w:t>
      </w:r>
      <w:r>
        <w:rPr>
          <w:rFonts w:hint="eastAsia"/>
        </w:rPr>
        <w:br/>
      </w:r>
      <w:r w:rsidR="002451B1">
        <w:rPr>
          <w:rFonts w:hint="eastAsia"/>
        </w:rPr>
        <w:object w:dxaOrig="1891" w:dyaOrig="1557">
          <v:shape id="_x0000_i1043" type="#_x0000_t75" style="width:127.1pt;height:105.2pt" o:ole="">
            <v:imagedata r:id="rId50" o:title=""/>
            <o:lock v:ext="edit" aspectratio="f"/>
          </v:shape>
          <o:OLEObject Type="Embed" ProgID="Visio.Drawing.11" ShapeID="_x0000_i1043" DrawAspect="Content" ObjectID="_1608376603" r:id="rId51"/>
        </w:object>
      </w:r>
      <w:r>
        <w:rPr>
          <w:rFonts w:hint="eastAsia"/>
        </w:rPr>
        <w:br/>
      </w:r>
      <w:r>
        <w:rPr>
          <w:rFonts w:hint="eastAsia"/>
        </w:rPr>
        <w:t>共显示</w:t>
      </w:r>
      <w:r>
        <w:rPr>
          <w:rFonts w:hint="eastAsia"/>
        </w:rPr>
        <w:t>3</w:t>
      </w:r>
      <w:r>
        <w:rPr>
          <w:rFonts w:hint="eastAsia"/>
        </w:rPr>
        <w:t>个价格：原价、首周价、</w:t>
      </w:r>
      <w:r>
        <w:rPr>
          <w:rFonts w:hint="eastAsia"/>
        </w:rPr>
        <w:t>VIP</w:t>
      </w:r>
      <w:r>
        <w:rPr>
          <w:rFonts w:hint="eastAsia"/>
        </w:rPr>
        <w:t>价：</w:t>
      </w:r>
    </w:p>
    <w:p w:rsidR="002451B1" w:rsidRDefault="00E22402">
      <w:pPr>
        <w:numPr>
          <w:ilvl w:val="2"/>
          <w:numId w:val="10"/>
        </w:numPr>
      </w:pPr>
      <w:bookmarkStart w:id="62" w:name="OLE_LINK26"/>
      <w:r>
        <w:rPr>
          <w:rFonts w:hint="eastAsia"/>
        </w:rPr>
        <w:t>原价</w:t>
      </w:r>
      <w:bookmarkEnd w:id="62"/>
      <w:r>
        <w:rPr>
          <w:rFonts w:hint="eastAsia"/>
        </w:rPr>
        <w:br/>
      </w:r>
      <w:r>
        <w:rPr>
          <w:rFonts w:hint="eastAsia"/>
        </w:rPr>
        <w:t>永远划掉；</w:t>
      </w:r>
    </w:p>
    <w:p w:rsidR="002451B1" w:rsidRDefault="00E22402">
      <w:pPr>
        <w:numPr>
          <w:ilvl w:val="2"/>
          <w:numId w:val="10"/>
        </w:numPr>
      </w:pPr>
      <w:r>
        <w:rPr>
          <w:rFonts w:hint="eastAsia"/>
        </w:rPr>
        <w:t>首周价</w:t>
      </w:r>
      <w:r>
        <w:rPr>
          <w:rFonts w:hint="eastAsia"/>
        </w:rPr>
        <w:br/>
      </w:r>
      <w:r>
        <w:rPr>
          <w:rFonts w:hint="eastAsia"/>
        </w:rPr>
        <w:t>玩家是</w:t>
      </w:r>
      <w:r>
        <w:rPr>
          <w:rFonts w:hint="eastAsia"/>
        </w:rPr>
        <w:t>vip</w:t>
      </w:r>
      <w:r>
        <w:rPr>
          <w:rFonts w:hint="eastAsia"/>
        </w:rPr>
        <w:t>的时候划掉；</w:t>
      </w:r>
    </w:p>
    <w:p w:rsidR="002451B1" w:rsidRDefault="00E22402">
      <w:pPr>
        <w:numPr>
          <w:ilvl w:val="2"/>
          <w:numId w:val="10"/>
        </w:numPr>
      </w:pPr>
      <w:bookmarkStart w:id="63" w:name="OLE_LINK33"/>
      <w:r>
        <w:rPr>
          <w:rFonts w:hint="eastAsia"/>
        </w:rPr>
        <w:t>VIP</w:t>
      </w:r>
      <w:r>
        <w:rPr>
          <w:rFonts w:hint="eastAsia"/>
        </w:rPr>
        <w:t>价</w:t>
      </w:r>
      <w:bookmarkEnd w:id="63"/>
      <w:r>
        <w:rPr>
          <w:rFonts w:hint="eastAsia"/>
        </w:rPr>
        <w:br/>
      </w:r>
      <w:r>
        <w:rPr>
          <w:rFonts w:hint="eastAsia"/>
        </w:rPr>
        <w:t>永远不划掉；</w:t>
      </w:r>
    </w:p>
    <w:p w:rsidR="002451B1" w:rsidRDefault="00E22402">
      <w:pPr>
        <w:numPr>
          <w:ilvl w:val="2"/>
          <w:numId w:val="10"/>
        </w:numPr>
      </w:pPr>
      <w:r>
        <w:rPr>
          <w:rFonts w:hint="eastAsia"/>
        </w:rPr>
        <w:t>一键获得</w:t>
      </w:r>
      <w:r>
        <w:rPr>
          <w:rFonts w:hint="eastAsia"/>
        </w:rPr>
        <w:br/>
      </w:r>
      <w:r>
        <w:rPr>
          <w:rFonts w:hint="eastAsia"/>
        </w:rPr>
        <w:t>点击后反馈面板如下：</w:t>
      </w:r>
      <w:r>
        <w:rPr>
          <w:rFonts w:hint="eastAsia"/>
        </w:rPr>
        <w:br/>
      </w:r>
      <w:r w:rsidR="002451B1">
        <w:rPr>
          <w:rFonts w:hint="eastAsia"/>
        </w:rPr>
        <w:object w:dxaOrig="3874" w:dyaOrig="2797">
          <v:shape id="_x0000_i1044" type="#_x0000_t75" style="width:237.9pt;height:172.15pt" o:ole="">
            <v:imagedata r:id="rId52" o:title=""/>
            <o:lock v:ext="edit" aspectratio="f"/>
          </v:shape>
          <o:OLEObject Type="Embed" ProgID="Visio.Drawing.11" ShapeID="_x0000_i1044" DrawAspect="Content" ObjectID="_1608376604" r:id="rId53"/>
        </w:object>
      </w:r>
      <w:r>
        <w:rPr>
          <w:rFonts w:hint="eastAsia"/>
        </w:rPr>
        <w:br/>
      </w:r>
      <w:bookmarkStart w:id="64" w:name="OLE_LINK34"/>
      <w:r>
        <w:rPr>
          <w:rFonts w:hint="eastAsia"/>
        </w:rPr>
        <w:t>点击【确定】后，走通用扣费逻辑，扣费成功后直接开启传说进化；</w:t>
      </w:r>
      <w:r>
        <w:rPr>
          <w:rFonts w:hint="eastAsia"/>
        </w:rPr>
        <w:br/>
      </w:r>
      <w:r>
        <w:rPr>
          <w:rFonts w:hint="eastAsia"/>
        </w:rPr>
        <w:t>点击【取消】后，关闭面板；</w:t>
      </w:r>
      <w:bookmarkEnd w:id="64"/>
    </w:p>
    <w:p w:rsidR="002451B1" w:rsidRDefault="00E22402">
      <w:pPr>
        <w:numPr>
          <w:ilvl w:val="1"/>
          <w:numId w:val="10"/>
        </w:numPr>
      </w:pPr>
      <w:bookmarkStart w:id="65" w:name="OLE_LINK28"/>
      <w:r>
        <w:rPr>
          <w:rFonts w:hint="eastAsia"/>
        </w:rPr>
        <w:t>非首周</w:t>
      </w:r>
      <w:bookmarkEnd w:id="65"/>
      <w:r>
        <w:rPr>
          <w:rFonts w:hint="eastAsia"/>
        </w:rPr>
        <w:br/>
      </w:r>
      <w:r w:rsidR="002451B1">
        <w:rPr>
          <w:rFonts w:hint="eastAsia"/>
        </w:rPr>
        <w:object w:dxaOrig="1891" w:dyaOrig="1557">
          <v:shape id="_x0000_i1045" type="#_x0000_t75" style="width:127.1pt;height:105.2pt" o:ole="">
            <v:imagedata r:id="rId54" o:title=""/>
            <o:lock v:ext="edit" aspectratio="f"/>
          </v:shape>
          <o:OLEObject Type="Embed" ProgID="Visio.Drawing.11" ShapeID="_x0000_i1045" DrawAspect="Content" ObjectID="_1608376605" r:id="rId55"/>
        </w:object>
      </w:r>
      <w:r>
        <w:rPr>
          <w:rFonts w:hint="eastAsia"/>
        </w:rPr>
        <w:br/>
      </w:r>
      <w:r>
        <w:rPr>
          <w:rFonts w:hint="eastAsia"/>
        </w:rPr>
        <w:t>共显示</w:t>
      </w:r>
      <w:r>
        <w:rPr>
          <w:rFonts w:hint="eastAsia"/>
        </w:rPr>
        <w:t>2</w:t>
      </w:r>
      <w:r>
        <w:rPr>
          <w:rFonts w:hint="eastAsia"/>
        </w:rPr>
        <w:t>个价格：一键特惠、</w:t>
      </w:r>
      <w:r>
        <w:rPr>
          <w:rFonts w:hint="eastAsia"/>
        </w:rPr>
        <w:t>VIP</w:t>
      </w:r>
      <w:r>
        <w:rPr>
          <w:rFonts w:hint="eastAsia"/>
        </w:rPr>
        <w:t>价：</w:t>
      </w:r>
    </w:p>
    <w:p w:rsidR="002451B1" w:rsidRDefault="00E22402">
      <w:pPr>
        <w:numPr>
          <w:ilvl w:val="2"/>
          <w:numId w:val="10"/>
        </w:numPr>
      </w:pPr>
      <w:r>
        <w:rPr>
          <w:rFonts w:hint="eastAsia"/>
        </w:rPr>
        <w:t>一键特惠</w:t>
      </w:r>
      <w:r>
        <w:rPr>
          <w:rFonts w:hint="eastAsia"/>
        </w:rPr>
        <w:br/>
      </w:r>
      <w:bookmarkStart w:id="66" w:name="OLE_LINK27"/>
      <w:r>
        <w:rPr>
          <w:rFonts w:hint="eastAsia"/>
        </w:rPr>
        <w:t>玩家是</w:t>
      </w:r>
      <w:r>
        <w:rPr>
          <w:rFonts w:hint="eastAsia"/>
        </w:rPr>
        <w:t>vip</w:t>
      </w:r>
      <w:r>
        <w:rPr>
          <w:rFonts w:hint="eastAsia"/>
        </w:rPr>
        <w:t>的时候划掉；</w:t>
      </w:r>
      <w:bookmarkEnd w:id="66"/>
    </w:p>
    <w:p w:rsidR="002451B1" w:rsidRDefault="00E22402">
      <w:pPr>
        <w:numPr>
          <w:ilvl w:val="2"/>
          <w:numId w:val="10"/>
        </w:numPr>
      </w:pPr>
      <w:r>
        <w:rPr>
          <w:rFonts w:hint="eastAsia"/>
        </w:rPr>
        <w:t>VIP</w:t>
      </w:r>
      <w:r>
        <w:rPr>
          <w:rFonts w:hint="eastAsia"/>
        </w:rPr>
        <w:t>价</w:t>
      </w:r>
      <w:r>
        <w:rPr>
          <w:rFonts w:hint="eastAsia"/>
        </w:rPr>
        <w:br/>
      </w:r>
      <w:r>
        <w:rPr>
          <w:rFonts w:hint="eastAsia"/>
        </w:rPr>
        <w:t>永远不划掉；</w:t>
      </w:r>
    </w:p>
    <w:p w:rsidR="002451B1" w:rsidRDefault="00E22402">
      <w:pPr>
        <w:numPr>
          <w:ilvl w:val="2"/>
          <w:numId w:val="10"/>
        </w:numPr>
      </w:pPr>
      <w:r>
        <w:rPr>
          <w:rFonts w:hint="eastAsia"/>
        </w:rPr>
        <w:t>一件获得</w:t>
      </w:r>
      <w:r>
        <w:rPr>
          <w:rFonts w:hint="eastAsia"/>
        </w:rPr>
        <w:br/>
      </w:r>
      <w:r>
        <w:rPr>
          <w:rFonts w:hint="eastAsia"/>
        </w:rPr>
        <w:t>玩家点击后，反馈面板如下</w:t>
      </w:r>
      <w:r>
        <w:rPr>
          <w:rFonts w:hint="eastAsia"/>
        </w:rPr>
        <w:t>:</w:t>
      </w:r>
      <w:r>
        <w:rPr>
          <w:rFonts w:hint="eastAsia"/>
        </w:rPr>
        <w:br/>
      </w:r>
      <w:r w:rsidR="002451B1">
        <w:rPr>
          <w:rFonts w:hint="eastAsia"/>
        </w:rPr>
        <w:object w:dxaOrig="3874" w:dyaOrig="2797">
          <v:shape id="_x0000_i1046" type="#_x0000_t75" style="width:258.55pt;height:187.85pt" o:ole="">
            <v:imagedata r:id="rId56" o:title=""/>
            <o:lock v:ext="edit" aspectratio="f"/>
          </v:shape>
          <o:OLEObject Type="Embed" ProgID="Visio.Drawing.11" ShapeID="_x0000_i1046" DrawAspect="Content" ObjectID="_1608376606" r:id="rId57"/>
        </w:object>
      </w:r>
      <w:r>
        <w:rPr>
          <w:rFonts w:hint="eastAsia"/>
        </w:rPr>
        <w:br/>
      </w:r>
      <w:bookmarkStart w:id="67" w:name="OLE_LINK37"/>
      <w:r>
        <w:rPr>
          <w:rFonts w:hint="eastAsia"/>
        </w:rPr>
        <w:t>点击【确定】后，走通用扣费逻辑，</w:t>
      </w:r>
      <w:bookmarkStart w:id="68" w:name="OLE_LINK36"/>
      <w:r>
        <w:rPr>
          <w:rFonts w:hint="eastAsia"/>
        </w:rPr>
        <w:t>扣费成功后直接开启传说进化</w:t>
      </w:r>
      <w:bookmarkEnd w:id="68"/>
      <w:r>
        <w:rPr>
          <w:rFonts w:hint="eastAsia"/>
        </w:rPr>
        <w:t>；</w:t>
      </w:r>
      <w:r>
        <w:rPr>
          <w:rFonts w:hint="eastAsia"/>
        </w:rPr>
        <w:br/>
      </w:r>
      <w:r>
        <w:rPr>
          <w:rFonts w:hint="eastAsia"/>
        </w:rPr>
        <w:t>点击【取消】后，关闭面板；</w:t>
      </w:r>
      <w:bookmarkEnd w:id="67"/>
    </w:p>
    <w:p w:rsidR="002451B1" w:rsidRDefault="00E22402">
      <w:pPr>
        <w:numPr>
          <w:ilvl w:val="0"/>
          <w:numId w:val="10"/>
        </w:numPr>
      </w:pPr>
      <w:bookmarkStart w:id="69" w:name="OLE_LINK38"/>
      <w:r>
        <w:rPr>
          <w:rFonts w:hint="eastAsia"/>
        </w:rPr>
        <w:t>一键通关</w:t>
      </w:r>
      <w:r>
        <w:rPr>
          <w:rFonts w:hint="eastAsia"/>
        </w:rPr>
        <w:br/>
      </w:r>
      <w:bookmarkStart w:id="70" w:name="OLE_LINK39"/>
      <w:r w:rsidR="002451B1">
        <w:rPr>
          <w:rFonts w:hint="eastAsia"/>
        </w:rPr>
        <w:object w:dxaOrig="1060" w:dyaOrig="751">
          <v:shape id="_x0000_i1047" type="#_x0000_t75" style="width:71.35pt;height:50.7pt" o:ole="">
            <v:imagedata r:id="rId58" o:title=""/>
            <o:lock v:ext="edit" aspectratio="f"/>
          </v:shape>
          <o:OLEObject Type="Embed" ProgID="Visio.Drawing.11" ShapeID="_x0000_i1047" DrawAspect="Content" ObjectID="_1608376607" r:id="rId59"/>
        </w:objec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每个阶段都拥有一键通关功能；</w: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一键按钮上方显示对应的价格；</w: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玩家点</w:t>
      </w:r>
      <w:r>
        <w:rPr>
          <w:rFonts w:hint="eastAsia"/>
        </w:rPr>
        <w:t>击一键通关后，反馈如下提示：</w:t>
      </w:r>
      <w:r>
        <w:rPr>
          <w:rFonts w:hint="eastAsia"/>
        </w:rPr>
        <w:br/>
      </w:r>
      <w:r w:rsidR="002451B1">
        <w:rPr>
          <w:rFonts w:hint="eastAsia"/>
        </w:rPr>
        <w:object w:dxaOrig="3874" w:dyaOrig="2100">
          <v:shape id="_x0000_i1048" type="#_x0000_t75" style="width:258.55pt;height:140.85pt" o:ole="">
            <v:imagedata r:id="rId60" o:title=""/>
            <o:lock v:ext="edit" aspectratio="f"/>
          </v:shape>
          <o:OLEObject Type="Embed" ProgID="Visio.Drawing.11" ShapeID="_x0000_i1048" DrawAspect="Content" ObjectID="_1608376608" r:id="rId61"/>
        </w:object>
      </w:r>
      <w:r>
        <w:rPr>
          <w:rFonts w:hint="eastAsia"/>
        </w:rPr>
        <w:br/>
      </w:r>
      <w:r>
        <w:rPr>
          <w:rFonts w:hint="eastAsia"/>
        </w:rPr>
        <w:t>点击【确定】后，走通用扣费逻辑，扣费成功后直接通过此阶段挑战；</w:t>
      </w:r>
      <w:r>
        <w:rPr>
          <w:rFonts w:hint="eastAsia"/>
        </w:rPr>
        <w:br/>
      </w:r>
      <w:r>
        <w:rPr>
          <w:rFonts w:hint="eastAsia"/>
        </w:rPr>
        <w:t>点击【取消】后，关闭面板；</w:t>
      </w:r>
    </w:p>
    <w:bookmarkEnd w:id="69"/>
    <w:bookmarkEnd w:id="70"/>
    <w:p w:rsidR="002451B1" w:rsidRDefault="00E22402">
      <w:pPr>
        <w:numPr>
          <w:ilvl w:val="0"/>
          <w:numId w:val="10"/>
        </w:numPr>
      </w:pPr>
      <w:r>
        <w:rPr>
          <w:rFonts w:hint="eastAsia"/>
        </w:rPr>
        <w:t>一键破阵</w:t>
      </w:r>
      <w:r>
        <w:rPr>
          <w:rFonts w:hint="eastAsia"/>
        </w:rPr>
        <w:br/>
      </w:r>
      <w:r w:rsidR="002451B1">
        <w:rPr>
          <w:rFonts w:hint="eastAsia"/>
        </w:rPr>
        <w:object w:dxaOrig="1060" w:dyaOrig="751">
          <v:shape id="_x0000_i1049" type="#_x0000_t75" style="width:71.35pt;height:50.7pt" o:ole="">
            <v:imagedata r:id="rId62" o:title=""/>
            <o:lock v:ext="edit" aspectratio="f"/>
          </v:shape>
          <o:OLEObject Type="Embed" ProgID="Visio.Drawing.11" ShapeID="_x0000_i1049" DrawAspect="Content" ObjectID="_1608376609" r:id="rId63"/>
        </w:objec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每个非</w:t>
      </w:r>
      <w:r>
        <w:rPr>
          <w:rFonts w:hint="eastAsia"/>
        </w:rPr>
        <w:t>BOSS</w:t>
      </w:r>
      <w:r>
        <w:rPr>
          <w:rFonts w:hint="eastAsia"/>
        </w:rPr>
        <w:t>关卡都拥有一键破阵功能；</w: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一键按钮上方显示对应的价格；</w:t>
      </w:r>
    </w:p>
    <w:p w:rsidR="002451B1" w:rsidRDefault="00E22402">
      <w:pPr>
        <w:numPr>
          <w:ilvl w:val="1"/>
          <w:numId w:val="10"/>
        </w:numPr>
      </w:pPr>
      <w:r>
        <w:rPr>
          <w:rFonts w:hint="eastAsia"/>
        </w:rPr>
        <w:t>玩家点击一键破阵后，反馈如下提示：</w:t>
      </w:r>
      <w:r>
        <w:rPr>
          <w:rFonts w:hint="eastAsia"/>
        </w:rPr>
        <w:br/>
      </w:r>
      <w:r w:rsidR="002451B1">
        <w:rPr>
          <w:rFonts w:hint="eastAsia"/>
        </w:rPr>
        <w:object w:dxaOrig="3874" w:dyaOrig="2100">
          <v:shape id="_x0000_i1050" type="#_x0000_t75" style="width:258.55pt;height:140.85pt" o:ole="">
            <v:imagedata r:id="rId64" o:title=""/>
            <o:lock v:ext="edit" aspectratio="f"/>
          </v:shape>
          <o:OLEObject Type="Embed" ProgID="Visio.Drawing.11" ShapeID="_x0000_i1050" DrawAspect="Content" ObjectID="_1608376610" r:id="rId65"/>
        </w:object>
      </w:r>
      <w:r>
        <w:rPr>
          <w:rFonts w:hint="eastAsia"/>
        </w:rPr>
        <w:br/>
      </w:r>
      <w:r>
        <w:rPr>
          <w:rFonts w:hint="eastAsia"/>
        </w:rPr>
        <w:t>点击【确定】后，走通用扣费逻辑，扣费成功后直接通过此关卡；</w:t>
      </w:r>
      <w:r>
        <w:rPr>
          <w:rFonts w:hint="eastAsia"/>
        </w:rPr>
        <w:br/>
      </w:r>
      <w:r>
        <w:rPr>
          <w:rFonts w:hint="eastAsia"/>
        </w:rPr>
        <w:t>点击【取消】后，关闭面板；</w:t>
      </w:r>
    </w:p>
    <w:bookmarkEnd w:id="60"/>
    <w:p w:rsidR="002451B1" w:rsidRDefault="002451B1"/>
    <w:p w:rsidR="002451B1" w:rsidRDefault="00E22402">
      <w:pPr>
        <w:pStyle w:val="3"/>
        <w:numPr>
          <w:ilvl w:val="1"/>
          <w:numId w:val="1"/>
        </w:numPr>
      </w:pPr>
      <w:bookmarkStart w:id="71" w:name="_Toc3254"/>
      <w:bookmarkStart w:id="72" w:name="OLE_LINK55"/>
      <w:bookmarkEnd w:id="22"/>
      <w:r>
        <w:rPr>
          <w:rFonts w:hint="eastAsia"/>
        </w:rPr>
        <w:t>开启传说进化</w:t>
      </w:r>
      <w:bookmarkEnd w:id="71"/>
    </w:p>
    <w:bookmarkEnd w:id="72"/>
    <w:p w:rsidR="002451B1" w:rsidRDefault="00E22402">
      <w:r>
        <w:rPr>
          <w:rFonts w:hint="eastAsia"/>
        </w:rPr>
        <w:t>当玩家通过所有挑战后，直接回到挑战主面板如下：</w:t>
      </w:r>
    </w:p>
    <w:p w:rsidR="002451B1" w:rsidRDefault="002451B1">
      <w:r>
        <w:object w:dxaOrig="10867" w:dyaOrig="6219">
          <v:shape id="_x0000_i1051" type="#_x0000_t75" style="width:415.1pt;height:237.9pt" o:ole="">
            <v:imagedata r:id="rId66" o:title=""/>
            <o:lock v:ext="edit" aspectratio="f"/>
          </v:shape>
          <o:OLEObject Type="Embed" ProgID="Visio.Drawing.11" ShapeID="_x0000_i1051" DrawAspect="Content" ObjectID="_1608376611" r:id="rId67"/>
        </w:object>
      </w:r>
    </w:p>
    <w:p w:rsidR="002451B1" w:rsidRDefault="00E22402">
      <w:pPr>
        <w:numPr>
          <w:ilvl w:val="0"/>
          <w:numId w:val="11"/>
        </w:numPr>
      </w:pPr>
      <w:r>
        <w:rPr>
          <w:rFonts w:hint="eastAsia"/>
        </w:rPr>
        <w:t>排位与养成提示</w:t>
      </w:r>
      <w:r>
        <w:rPr>
          <w:rFonts w:hint="eastAsia"/>
        </w:rPr>
        <w:br/>
      </w:r>
      <w:r>
        <w:rPr>
          <w:rFonts w:hint="eastAsia"/>
        </w:rPr>
        <w:t>如图提示玩家是第几位通过了挑战；</w:t>
      </w:r>
      <w:r>
        <w:rPr>
          <w:rFonts w:hint="eastAsia"/>
        </w:rPr>
        <w:br/>
      </w:r>
      <w:r>
        <w:rPr>
          <w:rFonts w:hint="eastAsia"/>
        </w:rPr>
        <w:t>根据玩家具体的排位，提示玩家传说进化后可获得什么样的奖励，奖励共分</w:t>
      </w:r>
      <w:r>
        <w:rPr>
          <w:rFonts w:hint="eastAsia"/>
        </w:rPr>
        <w:t>3</w:t>
      </w:r>
      <w:r>
        <w:rPr>
          <w:rFonts w:hint="eastAsia"/>
        </w:rPr>
        <w:t>种：</w:t>
      </w:r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满级、满天赋、满传说石</w:t>
      </w:r>
      <w:r>
        <w:rPr>
          <w:rFonts w:hint="eastAsia"/>
        </w:rPr>
        <w:br/>
      </w:r>
      <w:r>
        <w:rPr>
          <w:rFonts w:hint="eastAsia"/>
        </w:rPr>
        <w:t>如题固定显示</w:t>
      </w:r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满传说石</w:t>
      </w:r>
      <w:r>
        <w:rPr>
          <w:rFonts w:hint="eastAsia"/>
        </w:rPr>
        <w:br/>
      </w:r>
      <w:r>
        <w:rPr>
          <w:rFonts w:hint="eastAsia"/>
        </w:rPr>
        <w:t>如题固定显示</w:t>
      </w:r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满级、满天赋、满传说石随机一项</w:t>
      </w:r>
    </w:p>
    <w:p w:rsidR="002451B1" w:rsidRDefault="00E22402">
      <w:pPr>
        <w:numPr>
          <w:ilvl w:val="2"/>
          <w:numId w:val="11"/>
        </w:numPr>
        <w:tabs>
          <w:tab w:val="clear" w:pos="1260"/>
          <w:tab w:val="left" w:pos="840"/>
        </w:tabs>
      </w:pPr>
      <w:r>
        <w:rPr>
          <w:rFonts w:hint="eastAsia"/>
        </w:rPr>
        <w:t>玩家未抽取</w:t>
      </w:r>
      <w:r>
        <w:rPr>
          <w:rFonts w:hint="eastAsia"/>
        </w:rPr>
        <w:br/>
      </w:r>
      <w:r>
        <w:rPr>
          <w:rFonts w:hint="eastAsia"/>
        </w:rPr>
        <w:t>如题固定显示</w:t>
      </w:r>
    </w:p>
    <w:p w:rsidR="002451B1" w:rsidRDefault="00E22402">
      <w:pPr>
        <w:numPr>
          <w:ilvl w:val="2"/>
          <w:numId w:val="11"/>
        </w:numPr>
        <w:tabs>
          <w:tab w:val="clear" w:pos="1260"/>
          <w:tab w:val="left" w:pos="840"/>
        </w:tabs>
      </w:pPr>
      <w:r>
        <w:rPr>
          <w:rFonts w:hint="eastAsia"/>
        </w:rPr>
        <w:t>玩家已抽取</w:t>
      </w:r>
      <w:r>
        <w:rPr>
          <w:rFonts w:hint="eastAsia"/>
        </w:rPr>
        <w:br/>
      </w:r>
      <w:r>
        <w:rPr>
          <w:rFonts w:hint="eastAsia"/>
        </w:rPr>
        <w:t>显示具体的抽奖结果：满级，满天赋或满传说石</w:t>
      </w:r>
    </w:p>
    <w:p w:rsidR="002451B1" w:rsidRDefault="00E22402">
      <w:pPr>
        <w:numPr>
          <w:ilvl w:val="0"/>
          <w:numId w:val="11"/>
        </w:numPr>
      </w:pPr>
      <w:r>
        <w:rPr>
          <w:rFonts w:hint="eastAsia"/>
        </w:rPr>
        <w:t>开启传说进化</w:t>
      </w:r>
      <w:r>
        <w:rPr>
          <w:rFonts w:hint="eastAsia"/>
        </w:rPr>
        <w:br/>
      </w:r>
      <w:r>
        <w:rPr>
          <w:rFonts w:hint="eastAsia"/>
        </w:rPr>
        <w:t>点击【开启传说进化】反馈如下面板：</w:t>
      </w:r>
      <w:r>
        <w:rPr>
          <w:rFonts w:hint="eastAsia"/>
        </w:rPr>
        <w:br/>
      </w:r>
      <w:bookmarkStart w:id="73" w:name="OLE_LINK54"/>
      <w:r w:rsidR="002451B1">
        <w:object w:dxaOrig="3272" w:dyaOrig="1951">
          <v:shape id="_x0000_i1052" type="#_x0000_t75" style="width:219.15pt;height:131.5pt" o:ole="">
            <v:imagedata r:id="rId68" o:title=""/>
            <o:lock v:ext="edit" aspectratio="f"/>
          </v:shape>
          <o:OLEObject Type="Embed" ProgID="Visio.Drawing.11" ShapeID="_x0000_i1052" DrawAspect="Content" ObjectID="_1608376612" r:id="rId69"/>
        </w:object>
      </w:r>
      <w:bookmarkEnd w:id="73"/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鼠标悬浮</w:t>
      </w:r>
      <w:r w:rsidR="002451B1">
        <w:object w:dxaOrig="236" w:dyaOrig="177">
          <v:shape id="_x0000_i1053" type="#_x0000_t75" style="width:16.3pt;height:12.5pt" o:ole="">
            <v:imagedata r:id="rId70" o:title=""/>
            <o:lock v:ext="edit" aspectratio="f"/>
          </v:shape>
          <o:OLEObject Type="Embed" ProgID="Visio.Drawing.11" ShapeID="_x0000_i1053" DrawAspect="Content" ObjectID="_1608376613" r:id="rId71"/>
        </w:object>
      </w:r>
      <w:r>
        <w:rPr>
          <w:rFonts w:hint="eastAsia"/>
        </w:rPr>
        <w:t>后，反馈</w:t>
      </w:r>
      <w:r>
        <w:rPr>
          <w:rFonts w:hint="eastAsia"/>
        </w:rPr>
        <w:t>TIPS</w:t>
      </w:r>
      <w:r>
        <w:rPr>
          <w:rFonts w:hint="eastAsia"/>
        </w:rPr>
        <w:t>：“</w:t>
      </w:r>
      <w:r>
        <w:rPr>
          <w:rFonts w:ascii="Calibri" w:eastAsia="宋体" w:hAnsi="Calibri" w:cs="Times New Roman" w:hint="eastAsia"/>
        </w:rPr>
        <w:t>图鉴大升级，</w:t>
      </w:r>
      <w:r>
        <w:rPr>
          <w:rFonts w:ascii="Calibri" w:eastAsia="宋体" w:hAnsi="Calibri" w:cs="Times New Roman" w:hint="eastAsia"/>
          <w:b/>
          <w:color w:val="FF0000"/>
        </w:rPr>
        <w:t>拥有的</w:t>
      </w:r>
      <w:r>
        <w:rPr>
          <w:rFonts w:ascii="Calibri" w:eastAsia="宋体" w:hAnsi="Calibri" w:cs="Times New Roman" w:hint="eastAsia"/>
        </w:rPr>
        <w:t>精灵头像才会被点亮并计入收集数量！</w:t>
      </w:r>
      <w:r>
        <w:rPr>
          <w:rFonts w:hint="eastAsia"/>
        </w:rPr>
        <w:t>”</w:t>
      </w:r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点击【直接领取】，直接获得传说形态的该精灵；</w:t>
      </w:r>
    </w:p>
    <w:p w:rsidR="002451B1" w:rsidRDefault="00E22402">
      <w:pPr>
        <w:numPr>
          <w:ilvl w:val="1"/>
          <w:numId w:val="11"/>
        </w:numPr>
      </w:pPr>
      <w:r>
        <w:rPr>
          <w:rFonts w:hint="eastAsia"/>
        </w:rPr>
        <w:t>点击【放入进化】，反馈面板如下：</w:t>
      </w:r>
      <w:r>
        <w:rPr>
          <w:rFonts w:hint="eastAsia"/>
        </w:rPr>
        <w:br/>
      </w:r>
      <w:r w:rsidR="002451B1">
        <w:object w:dxaOrig="6891" w:dyaOrig="5248">
          <v:shape id="_x0000_i1054" type="#_x0000_t75" style="width:349.35pt;height:266.1pt" o:ole="">
            <v:imagedata r:id="rId72" o:title=""/>
            <o:lock v:ext="edit" aspectratio="f"/>
          </v:shape>
          <o:OLEObject Type="Embed" ProgID="Visio.Drawing.11" ShapeID="_x0000_i1054" DrawAspect="Content" ObjectID="_1608376614" r:id="rId73"/>
        </w:object>
      </w:r>
    </w:p>
    <w:p w:rsidR="002451B1" w:rsidRDefault="00E22402">
      <w:pPr>
        <w:numPr>
          <w:ilvl w:val="2"/>
          <w:numId w:val="11"/>
        </w:numPr>
      </w:pPr>
      <w:r>
        <w:rPr>
          <w:rFonts w:hint="eastAsia"/>
        </w:rPr>
        <w:t>点击【放入精灵】</w:t>
      </w:r>
    </w:p>
    <w:p w:rsidR="002451B1" w:rsidRDefault="00E22402">
      <w:pPr>
        <w:numPr>
          <w:ilvl w:val="3"/>
          <w:numId w:val="11"/>
        </w:numPr>
      </w:pPr>
      <w:bookmarkStart w:id="74" w:name="OLE_LINK12"/>
      <w:r>
        <w:rPr>
          <w:rFonts w:hint="eastAsia"/>
        </w:rPr>
        <w:t>玩家背包中没有对应精灵</w:t>
      </w:r>
      <w:bookmarkEnd w:id="74"/>
      <w:r>
        <w:rPr>
          <w:rFonts w:hint="eastAsia"/>
        </w:rPr>
        <w:br/>
      </w:r>
      <w:r>
        <w:rPr>
          <w:rFonts w:hint="eastAsia"/>
        </w:rPr>
        <w:t>反馈如下面板</w:t>
      </w:r>
      <w:r>
        <w:rPr>
          <w:rFonts w:hint="eastAsia"/>
        </w:rPr>
        <w:t>:</w:t>
      </w:r>
      <w:r>
        <w:rPr>
          <w:rFonts w:hint="eastAsia"/>
        </w:rPr>
        <w:br/>
      </w:r>
      <w:r w:rsidR="002451B1">
        <w:object w:dxaOrig="4590" w:dyaOrig="3045">
          <v:shape id="_x0000_i1055" type="#_x0000_t75" style="width:306.8pt;height:204.1pt" o:ole="">
            <v:imagedata r:id="rId74" o:title=""/>
            <o:lock v:ext="edit" aspectratio="f"/>
          </v:shape>
          <o:OLEObject Type="Embed" ProgID="Visio.Drawing.11" ShapeID="_x0000_i1055" DrawAspect="Content" ObjectID="_1608376615" r:id="rId75"/>
        </w:object>
      </w:r>
    </w:p>
    <w:p w:rsidR="002451B1" w:rsidRDefault="00E22402">
      <w:pPr>
        <w:numPr>
          <w:ilvl w:val="4"/>
          <w:numId w:val="11"/>
        </w:numPr>
      </w:pPr>
      <w:r>
        <w:rPr>
          <w:rFonts w:hint="eastAsia"/>
        </w:rPr>
        <w:t>点击【去获得】按钮，跳转到该精灵对应的场景，箭头指向对应物件；</w:t>
      </w:r>
    </w:p>
    <w:p w:rsidR="002451B1" w:rsidRDefault="00E22402">
      <w:pPr>
        <w:numPr>
          <w:ilvl w:val="4"/>
          <w:numId w:val="11"/>
        </w:numPr>
      </w:pPr>
      <w:r>
        <w:rPr>
          <w:rFonts w:hint="eastAsia"/>
        </w:rPr>
        <w:t>点击【</w:t>
      </w:r>
      <w:r>
        <w:rPr>
          <w:rFonts w:hint="eastAsia"/>
        </w:rPr>
        <w:t>VIP</w:t>
      </w:r>
      <w:r>
        <w:rPr>
          <w:rFonts w:hint="eastAsia"/>
        </w:rPr>
        <w:t>】仓库，直接打开对应功能；</w:t>
      </w:r>
    </w:p>
    <w:p w:rsidR="002451B1" w:rsidRDefault="00E22402">
      <w:pPr>
        <w:numPr>
          <w:ilvl w:val="3"/>
          <w:numId w:val="11"/>
        </w:numPr>
      </w:pPr>
      <w:r>
        <w:rPr>
          <w:rFonts w:hint="eastAsia"/>
        </w:rPr>
        <w:t>玩家背包中有对应的精灵</w:t>
      </w:r>
      <w:r>
        <w:rPr>
          <w:rFonts w:hint="eastAsia"/>
        </w:rPr>
        <w:br/>
      </w:r>
      <w:r>
        <w:rPr>
          <w:rFonts w:hint="eastAsia"/>
        </w:rPr>
        <w:t>反馈如下面板：</w:t>
      </w:r>
      <w:r>
        <w:rPr>
          <w:rFonts w:hint="eastAsia"/>
        </w:rPr>
        <w:br/>
      </w:r>
      <w:r w:rsidR="002451B1">
        <w:object w:dxaOrig="5909" w:dyaOrig="3437">
          <v:shape id="_x0000_i1056" type="#_x0000_t75" style="width:341.85pt;height:199.1pt" o:ole="">
            <v:imagedata r:id="rId76" o:title=""/>
            <o:lock v:ext="edit" aspectratio="f"/>
          </v:shape>
          <o:OLEObject Type="Embed" ProgID="Visio.Drawing.11" ShapeID="_x0000_i1056" DrawAspect="Content" ObjectID="_1608376616" r:id="rId77"/>
        </w:object>
      </w:r>
    </w:p>
    <w:p w:rsidR="002451B1" w:rsidRDefault="00E22402">
      <w:pPr>
        <w:numPr>
          <w:ilvl w:val="4"/>
          <w:numId w:val="11"/>
        </w:numPr>
        <w:tabs>
          <w:tab w:val="clear" w:pos="2100"/>
          <w:tab w:val="left" w:pos="1680"/>
        </w:tabs>
      </w:pPr>
      <w:r>
        <w:rPr>
          <w:rFonts w:hint="eastAsia"/>
        </w:rPr>
        <w:t>显示玩家背包中任意等级的神魔·劫修诺</w:t>
      </w:r>
    </w:p>
    <w:p w:rsidR="002451B1" w:rsidRDefault="00E22402">
      <w:pPr>
        <w:numPr>
          <w:ilvl w:val="4"/>
          <w:numId w:val="11"/>
        </w:numPr>
        <w:tabs>
          <w:tab w:val="clear" w:pos="2100"/>
          <w:tab w:val="left" w:pos="1680"/>
        </w:tabs>
      </w:pPr>
      <w:r>
        <w:rPr>
          <w:rFonts w:hint="eastAsia"/>
        </w:rPr>
        <w:t>玩家选择背包中的任意精灵后，反馈到如下面板：</w:t>
      </w:r>
      <w:r>
        <w:rPr>
          <w:rFonts w:hint="eastAsia"/>
        </w:rPr>
        <w:br/>
      </w:r>
      <w:r w:rsidR="002451B1">
        <w:object w:dxaOrig="6891" w:dyaOrig="5248">
          <v:shape id="_x0000_i1057" type="#_x0000_t75" style="width:271.1pt;height:206.6pt" o:ole="">
            <v:imagedata r:id="rId78" o:title=""/>
            <o:lock v:ext="edit" aspectratio="f"/>
          </v:shape>
          <o:OLEObject Type="Embed" ProgID="Visio.Drawing.11" ShapeID="_x0000_i1057" DrawAspect="Content" ObjectID="_1608376617" r:id="rId79"/>
        </w:object>
      </w:r>
      <w:r>
        <w:br/>
      </w:r>
      <w:r>
        <w:rPr>
          <w:rFonts w:hint="eastAsia"/>
        </w:rPr>
        <w:t>【放入精灵】按钮变为第二帧【传说进化】，点击【传说进化】播放传说进化小屏动画，</w:t>
      </w:r>
      <w:hyperlink w:anchor="传说进化小屏动画" w:history="1">
        <w:r>
          <w:rPr>
            <w:rStyle w:val="a9"/>
            <w:rFonts w:hint="eastAsia"/>
          </w:rPr>
          <w:t>详细见此</w:t>
        </w:r>
      </w:hyperlink>
      <w:r>
        <w:rPr>
          <w:rFonts w:hint="eastAsia"/>
        </w:rPr>
        <w:t>；</w:t>
      </w:r>
    </w:p>
    <w:p w:rsidR="002451B1" w:rsidRDefault="00E22402">
      <w:pPr>
        <w:numPr>
          <w:ilvl w:val="4"/>
          <w:numId w:val="11"/>
        </w:numPr>
        <w:tabs>
          <w:tab w:val="clear" w:pos="2100"/>
          <w:tab w:val="left" w:pos="1680"/>
        </w:tabs>
      </w:pPr>
      <w:r>
        <w:rPr>
          <w:rFonts w:hint="eastAsia"/>
        </w:rPr>
        <w:t>接着给予玩家继承全部养成的传说·路西法给玩家，根据潜能返还对应潜能果</w:t>
      </w:r>
    </w:p>
    <w:p w:rsidR="002451B1" w:rsidRDefault="00E22402">
      <w:pPr>
        <w:numPr>
          <w:ilvl w:val="4"/>
          <w:numId w:val="11"/>
        </w:numPr>
        <w:tabs>
          <w:tab w:val="clear" w:pos="2100"/>
          <w:tab w:val="left" w:pos="1680"/>
        </w:tabs>
      </w:pPr>
      <w:r>
        <w:rPr>
          <w:rFonts w:hint="eastAsia"/>
        </w:rPr>
        <w:t>传说进化后返回</w:t>
      </w:r>
      <w:r>
        <w:rPr>
          <w:rFonts w:hint="eastAsia"/>
        </w:rPr>
        <w:t>场景，弹出通用精灵获得面板，接着反馈挑战主面板</w:t>
      </w:r>
    </w:p>
    <w:p w:rsidR="002451B1" w:rsidRDefault="00E22402">
      <w:pPr>
        <w:pStyle w:val="3"/>
        <w:numPr>
          <w:ilvl w:val="1"/>
          <w:numId w:val="1"/>
        </w:numPr>
      </w:pPr>
      <w:r>
        <w:rPr>
          <w:rFonts w:hint="eastAsia"/>
        </w:rPr>
        <w:t>领取养成</w:t>
      </w:r>
    </w:p>
    <w:p w:rsidR="002451B1" w:rsidRDefault="00E22402">
      <w:r>
        <w:rPr>
          <w:rFonts w:hint="eastAsia"/>
        </w:rPr>
        <w:t>当玩家完成传说进化，领取完精灵后，回到挑战主面板：</w:t>
      </w:r>
    </w:p>
    <w:p w:rsidR="002451B1" w:rsidRDefault="002451B1">
      <w:r>
        <w:rPr>
          <w:rFonts w:hint="eastAsia"/>
        </w:rPr>
        <w:object w:dxaOrig="10867" w:dyaOrig="6219">
          <v:shape id="_x0000_i1058" type="#_x0000_t75" style="width:415.1pt;height:237.9pt" o:ole="">
            <v:imagedata r:id="rId80" o:title=""/>
            <o:lock v:ext="edit" aspectratio="f"/>
          </v:shape>
          <o:OLEObject Type="Embed" ProgID="Visio.Drawing.11" ShapeID="_x0000_i1058" DrawAspect="Content" ObjectID="_1608376618" r:id="rId81"/>
        </w:object>
      </w:r>
    </w:p>
    <w:p w:rsidR="002451B1" w:rsidRDefault="00E22402">
      <w:pPr>
        <w:numPr>
          <w:ilvl w:val="0"/>
          <w:numId w:val="12"/>
        </w:numPr>
      </w:pPr>
      <w:bookmarkStart w:id="75" w:name="OLE_LINK70"/>
      <w:r>
        <w:rPr>
          <w:rFonts w:hint="eastAsia"/>
        </w:rPr>
        <w:t>排位与养成提示</w:t>
      </w:r>
      <w:r>
        <w:rPr>
          <w:rFonts w:hint="eastAsia"/>
        </w:rPr>
        <w:br/>
      </w:r>
      <w:r>
        <w:rPr>
          <w:rFonts w:hint="eastAsia"/>
        </w:rPr>
        <w:t>如图提示玩家是第几位通过了挑战；</w:t>
      </w:r>
      <w:r>
        <w:rPr>
          <w:rFonts w:hint="eastAsia"/>
        </w:rPr>
        <w:br/>
      </w:r>
      <w:r>
        <w:rPr>
          <w:rFonts w:hint="eastAsia"/>
        </w:rPr>
        <w:t>根据玩家具体的排位，提示玩家传说进化后可获得什么样的奖励，奖励共分</w:t>
      </w:r>
      <w:r>
        <w:rPr>
          <w:rFonts w:hint="eastAsia"/>
        </w:rPr>
        <w:t>3</w:t>
      </w:r>
      <w:r>
        <w:rPr>
          <w:rFonts w:hint="eastAsia"/>
        </w:rPr>
        <w:t>种：</w:t>
      </w:r>
    </w:p>
    <w:p w:rsidR="002451B1" w:rsidRDefault="00E22402">
      <w:pPr>
        <w:numPr>
          <w:ilvl w:val="1"/>
          <w:numId w:val="12"/>
        </w:numPr>
      </w:pPr>
      <w:r>
        <w:rPr>
          <w:rFonts w:hint="eastAsia"/>
        </w:rPr>
        <w:t>满级、满天赋、满传说石</w:t>
      </w:r>
      <w:r>
        <w:rPr>
          <w:rFonts w:hint="eastAsia"/>
        </w:rPr>
        <w:br/>
      </w:r>
      <w:bookmarkStart w:id="76" w:name="OLE_LINK67"/>
      <w:r>
        <w:rPr>
          <w:rFonts w:hint="eastAsia"/>
        </w:rPr>
        <w:t>如题固定显示</w:t>
      </w:r>
      <w:bookmarkEnd w:id="76"/>
    </w:p>
    <w:p w:rsidR="002451B1" w:rsidRDefault="00E22402">
      <w:pPr>
        <w:numPr>
          <w:ilvl w:val="1"/>
          <w:numId w:val="12"/>
        </w:numPr>
      </w:pPr>
      <w:r>
        <w:rPr>
          <w:rFonts w:hint="eastAsia"/>
        </w:rPr>
        <w:t>满传说石</w:t>
      </w:r>
      <w:r>
        <w:rPr>
          <w:rFonts w:hint="eastAsia"/>
        </w:rPr>
        <w:br/>
      </w:r>
      <w:r>
        <w:rPr>
          <w:rFonts w:hint="eastAsia"/>
        </w:rPr>
        <w:t>如题固定显示</w:t>
      </w:r>
    </w:p>
    <w:p w:rsidR="002451B1" w:rsidRDefault="00E22402">
      <w:pPr>
        <w:numPr>
          <w:ilvl w:val="1"/>
          <w:numId w:val="12"/>
        </w:numPr>
      </w:pPr>
      <w:r>
        <w:rPr>
          <w:rFonts w:hint="eastAsia"/>
        </w:rPr>
        <w:t>满级、满天赋、满传说石随机一项</w:t>
      </w:r>
    </w:p>
    <w:p w:rsidR="002451B1" w:rsidRDefault="00E22402">
      <w:pPr>
        <w:numPr>
          <w:ilvl w:val="2"/>
          <w:numId w:val="12"/>
        </w:numPr>
        <w:tabs>
          <w:tab w:val="clear" w:pos="1260"/>
          <w:tab w:val="left" w:pos="840"/>
        </w:tabs>
      </w:pPr>
      <w:r>
        <w:rPr>
          <w:rFonts w:hint="eastAsia"/>
        </w:rPr>
        <w:t>玩家未抽取</w:t>
      </w:r>
      <w:r>
        <w:rPr>
          <w:rFonts w:hint="eastAsia"/>
        </w:rPr>
        <w:br/>
      </w:r>
      <w:r>
        <w:rPr>
          <w:rFonts w:hint="eastAsia"/>
        </w:rPr>
        <w:t>如题固定显示</w:t>
      </w:r>
    </w:p>
    <w:p w:rsidR="002451B1" w:rsidRDefault="00E22402">
      <w:pPr>
        <w:numPr>
          <w:ilvl w:val="2"/>
          <w:numId w:val="12"/>
        </w:numPr>
        <w:tabs>
          <w:tab w:val="clear" w:pos="1260"/>
          <w:tab w:val="left" w:pos="840"/>
        </w:tabs>
      </w:pPr>
      <w:r>
        <w:rPr>
          <w:rFonts w:hint="eastAsia"/>
        </w:rPr>
        <w:t>玩家已抽取</w:t>
      </w:r>
      <w:r>
        <w:rPr>
          <w:rFonts w:hint="eastAsia"/>
        </w:rPr>
        <w:br/>
      </w:r>
      <w:r>
        <w:rPr>
          <w:rFonts w:hint="eastAsia"/>
        </w:rPr>
        <w:t>显示具体的抽奖结果：满级，满天赋或满传说石</w:t>
      </w:r>
    </w:p>
    <w:bookmarkEnd w:id="75"/>
    <w:p w:rsidR="002451B1" w:rsidRDefault="002451B1">
      <w:pPr>
        <w:numPr>
          <w:ilvl w:val="0"/>
          <w:numId w:val="12"/>
        </w:numPr>
      </w:pPr>
      <w:r>
        <w:rPr>
          <w:rFonts w:hint="eastAsia"/>
        </w:rPr>
        <w:object w:dxaOrig="1927" w:dyaOrig="622">
          <v:shape id="_x0000_i1059" type="#_x0000_t75" style="width:128.95pt;height:41.95pt" o:ole="">
            <v:imagedata r:id="rId82" o:title=""/>
            <o:lock v:ext="edit" aspectratio="f"/>
          </v:shape>
          <o:OLEObject Type="Embed" ProgID="Visio.Drawing.11" ShapeID="_x0000_i1059" DrawAspect="Content" ObjectID="_1608376619" r:id="rId83"/>
        </w:object>
      </w:r>
      <w:r w:rsidR="00E22402">
        <w:rPr>
          <w:rFonts w:hint="eastAsia"/>
          <w:highlight w:val="yellow"/>
        </w:rPr>
        <w:t>按钮开始闪烁；</w:t>
      </w:r>
      <w:r w:rsidR="00E22402">
        <w:rPr>
          <w:rFonts w:hint="eastAsia"/>
          <w:highlight w:val="yellow"/>
        </w:rPr>
        <w:br/>
      </w:r>
      <w:r w:rsidR="00E22402">
        <w:rPr>
          <w:rFonts w:hint="eastAsia"/>
        </w:rPr>
        <w:t>玩家点击后，根据具体可领的奖励，反馈对应的弹框：</w:t>
      </w:r>
    </w:p>
    <w:p w:rsidR="002451B1" w:rsidRDefault="00E22402">
      <w:pPr>
        <w:numPr>
          <w:ilvl w:val="1"/>
          <w:numId w:val="13"/>
        </w:numPr>
      </w:pPr>
      <w:r>
        <w:rPr>
          <w:rFonts w:hint="eastAsia"/>
        </w:rPr>
        <w:t>排名前</w:t>
      </w:r>
      <w:r>
        <w:rPr>
          <w:rFonts w:hint="eastAsia"/>
        </w:rPr>
        <w:t>1000</w:t>
      </w:r>
      <w:r>
        <w:rPr>
          <w:rFonts w:hint="eastAsia"/>
        </w:rPr>
        <w:t>，</w:t>
      </w:r>
      <w:bookmarkStart w:id="77" w:name="OLE_LINK65"/>
      <w:r>
        <w:rPr>
          <w:rFonts w:hint="eastAsia"/>
        </w:rPr>
        <w:t>奖励满级、满天赋、满传说石</w:t>
      </w:r>
      <w:bookmarkEnd w:id="77"/>
      <w:r>
        <w:rPr>
          <w:rFonts w:hint="eastAsia"/>
        </w:rPr>
        <w:br/>
      </w:r>
      <w:r w:rsidR="002451B1">
        <w:rPr>
          <w:rFonts w:hint="eastAsia"/>
        </w:rPr>
        <w:object w:dxaOrig="3825" w:dyaOrig="4402">
          <v:shape id="_x0000_i1060" type="#_x0000_t75" style="width:255.45pt;height:294.9pt" o:ole="">
            <v:imagedata r:id="rId84" o:title=""/>
            <o:lock v:ext="edit" aspectratio="f"/>
          </v:shape>
          <o:OLEObject Type="Embed" ProgID="Visio.Drawing.11" ShapeID="_x0000_i1060" DrawAspect="Content" ObjectID="_1608376620" r:id="rId85"/>
        </w:object>
      </w:r>
    </w:p>
    <w:p w:rsidR="002451B1" w:rsidRDefault="00E22402">
      <w:pPr>
        <w:numPr>
          <w:ilvl w:val="2"/>
          <w:numId w:val="13"/>
        </w:numPr>
        <w:tabs>
          <w:tab w:val="clear" w:pos="1260"/>
          <w:tab w:val="left" w:pos="840"/>
        </w:tabs>
      </w:pPr>
      <w:r>
        <w:rPr>
          <w:rFonts w:hint="eastAsia"/>
        </w:rPr>
        <w:t>玩家点击【放入精灵】按钮</w:t>
      </w:r>
    </w:p>
    <w:p w:rsidR="002451B1" w:rsidRDefault="00E22402">
      <w:pPr>
        <w:numPr>
          <w:ilvl w:val="3"/>
          <w:numId w:val="13"/>
        </w:numPr>
        <w:tabs>
          <w:tab w:val="clear" w:pos="1680"/>
          <w:tab w:val="left" w:pos="840"/>
        </w:tabs>
      </w:pPr>
      <w:r>
        <w:rPr>
          <w:rFonts w:ascii="Calibri" w:eastAsia="宋体" w:hAnsi="Calibri" w:cs="Times New Roman" w:hint="eastAsia"/>
        </w:rPr>
        <w:t>判断玩家背包中是否拥有传说凤凰：</w:t>
      </w:r>
    </w:p>
    <w:p w:rsidR="002451B1" w:rsidRDefault="00E22402">
      <w:pPr>
        <w:numPr>
          <w:ilvl w:val="4"/>
          <w:numId w:val="13"/>
        </w:numPr>
        <w:tabs>
          <w:tab w:val="clear" w:pos="2100"/>
          <w:tab w:val="left" w:pos="840"/>
        </w:tabs>
      </w:pPr>
      <w:r>
        <w:rPr>
          <w:rFonts w:ascii="Calibri" w:eastAsia="宋体" w:hAnsi="Calibri" w:cs="Times New Roman" w:hint="eastAsia"/>
        </w:rPr>
        <w:t>没有</w:t>
      </w:r>
      <w:r>
        <w:rPr>
          <w:rFonts w:ascii="Calibri" w:eastAsia="宋体" w:hAnsi="Calibri" w:cs="Times New Roman" w:hint="eastAsia"/>
        </w:rPr>
        <w:br/>
      </w:r>
      <w:r>
        <w:rPr>
          <w:rFonts w:ascii="Calibri" w:eastAsia="宋体" w:hAnsi="Calibri" w:cs="Times New Roman" w:hint="eastAsia"/>
        </w:rPr>
        <w:t>反馈提示面板</w:t>
      </w:r>
      <w:r>
        <w:rPr>
          <w:rFonts w:ascii="Calibri" w:eastAsia="宋体" w:hAnsi="Calibri" w:cs="Times New Roman" w:hint="eastAsia"/>
        </w:rPr>
        <w:t>:</w:t>
      </w:r>
      <w:r>
        <w:rPr>
          <w:rFonts w:ascii="Calibri" w:eastAsia="宋体" w:hAnsi="Calibri" w:cs="Times New Roman" w:hint="eastAsia"/>
        </w:rPr>
        <w:br/>
      </w:r>
      <w:r w:rsidR="002451B1" w:rsidRPr="002451B1">
        <w:rPr>
          <w:rFonts w:ascii="Calibri" w:eastAsia="宋体" w:hAnsi="Calibri" w:cs="Times New Roman" w:hint="eastAsia"/>
        </w:rPr>
        <w:object w:dxaOrig="3868" w:dyaOrig="2333">
          <v:shape id="_x0000_i1061" type="#_x0000_t75" style="width:258.55pt;height:156.5pt" o:ole="">
            <v:imagedata r:id="rId86" o:title=""/>
            <o:lock v:ext="edit" aspectratio="f"/>
          </v:shape>
          <o:OLEObject Type="Embed" ProgID="Visio.Drawing.11" ShapeID="_x0000_i1061" DrawAspect="Content" ObjectID="_1608376621" r:id="rId87"/>
        </w:object>
      </w:r>
      <w:r>
        <w:rPr>
          <w:rFonts w:ascii="Calibri" w:eastAsia="宋体" w:hAnsi="Calibri" w:cs="Times New Roman" w:hint="eastAsia"/>
        </w:rPr>
        <w:br/>
      </w:r>
      <w:r>
        <w:rPr>
          <w:rFonts w:ascii="Calibri" w:eastAsia="宋体" w:hAnsi="Calibri" w:cs="Times New Roman" w:hint="eastAsia"/>
        </w:rPr>
        <w:t>点击【好的】关闭面板，点击【</w:t>
      </w:r>
      <w:r>
        <w:rPr>
          <w:rFonts w:ascii="Calibri" w:eastAsia="宋体" w:hAnsi="Calibri" w:cs="Times New Roman" w:hint="eastAsia"/>
        </w:rPr>
        <w:t>vip</w:t>
      </w:r>
      <w:r>
        <w:rPr>
          <w:rFonts w:ascii="Calibri" w:eastAsia="宋体" w:hAnsi="Calibri" w:cs="Times New Roman" w:hint="eastAsia"/>
        </w:rPr>
        <w:t>】仓库，打开仓库功能；</w:t>
      </w:r>
    </w:p>
    <w:p w:rsidR="002451B1" w:rsidRDefault="00E22402">
      <w:pPr>
        <w:numPr>
          <w:ilvl w:val="4"/>
          <w:numId w:val="13"/>
        </w:numPr>
        <w:tabs>
          <w:tab w:val="clear" w:pos="2100"/>
          <w:tab w:val="left" w:pos="840"/>
        </w:tabs>
      </w:pPr>
      <w:r>
        <w:rPr>
          <w:rFonts w:ascii="Calibri" w:eastAsia="宋体" w:hAnsi="Calibri" w:cs="Times New Roman" w:hint="eastAsia"/>
        </w:rPr>
        <w:t>有</w:t>
      </w:r>
      <w:r>
        <w:rPr>
          <w:rFonts w:ascii="Calibri" w:eastAsia="宋体" w:hAnsi="Calibri" w:cs="Times New Roman" w:hint="eastAsia"/>
        </w:rPr>
        <w:br/>
      </w:r>
      <w:r>
        <w:rPr>
          <w:rFonts w:ascii="Calibri" w:eastAsia="宋体" w:hAnsi="Calibri" w:cs="Times New Roman" w:hint="eastAsia"/>
        </w:rPr>
        <w:t>走背包筛选流程，选中传说路西法后，反馈面板如下</w:t>
      </w:r>
      <w:r>
        <w:rPr>
          <w:rFonts w:ascii="Calibri" w:eastAsia="宋体" w:hAnsi="Calibri" w:cs="Times New Roman" w:hint="eastAsia"/>
        </w:rPr>
        <w:t>:</w:t>
      </w:r>
      <w:r>
        <w:rPr>
          <w:rFonts w:ascii="Calibri" w:eastAsia="宋体" w:hAnsi="Calibri" w:cs="Times New Roman" w:hint="eastAsia"/>
        </w:rPr>
        <w:br/>
      </w:r>
      <w:r w:rsidR="002451B1">
        <w:rPr>
          <w:rFonts w:hint="eastAsia"/>
        </w:rPr>
        <w:object w:dxaOrig="3825" w:dyaOrig="4402">
          <v:shape id="_x0000_i1062" type="#_x0000_t75" style="width:255.45pt;height:294.9pt" o:ole="">
            <v:imagedata r:id="rId88" o:title=""/>
            <o:lock v:ext="edit" aspectratio="f"/>
          </v:shape>
          <o:OLEObject Type="Embed" ProgID="Visio.Drawing.11" ShapeID="_x0000_i1062" DrawAspect="Content" ObjectID="_1608376622" r:id="rId89"/>
        </w:object>
      </w:r>
      <w:r>
        <w:rPr>
          <w:rFonts w:hint="eastAsia"/>
        </w:rPr>
        <w:br/>
      </w:r>
      <w:r>
        <w:rPr>
          <w:rFonts w:hint="eastAsia"/>
        </w:rPr>
        <w:t>点击【培养】按钮，反馈系统通用提示面板</w:t>
      </w:r>
      <w:r>
        <w:rPr>
          <w:rFonts w:hint="eastAsia"/>
        </w:rPr>
        <w:t>:</w:t>
      </w:r>
      <w:r>
        <w:rPr>
          <w:rFonts w:hint="eastAsia"/>
        </w:rPr>
        <w:br/>
      </w:r>
      <w:r w:rsidR="002451B1">
        <w:rPr>
          <w:rFonts w:hint="eastAsia"/>
        </w:rPr>
        <w:object w:dxaOrig="3868" w:dyaOrig="2333">
          <v:shape id="_x0000_i1063" type="#_x0000_t75" style="width:258.55pt;height:156.5pt" o:ole="">
            <v:imagedata r:id="rId90" o:title=""/>
            <o:lock v:ext="edit" aspectratio="f"/>
          </v:shape>
          <o:OLEObject Type="Embed" ProgID="Visio.Drawing.11" ShapeID="_x0000_i1063" DrawAspect="Content" ObjectID="_1608376623" r:id="rId91"/>
        </w:object>
      </w:r>
    </w:p>
    <w:p w:rsidR="002451B1" w:rsidRDefault="00E22402">
      <w:pPr>
        <w:numPr>
          <w:ilvl w:val="1"/>
          <w:numId w:val="13"/>
        </w:numPr>
      </w:pPr>
      <w:r>
        <w:rPr>
          <w:rFonts w:hint="eastAsia"/>
        </w:rPr>
        <w:t>排名</w:t>
      </w:r>
      <w:r>
        <w:rPr>
          <w:rFonts w:hint="eastAsia"/>
        </w:rPr>
        <w:t>1001~3000</w:t>
      </w:r>
      <w:r>
        <w:rPr>
          <w:rFonts w:hint="eastAsia"/>
        </w:rPr>
        <w:t>，奖励满级传说石</w:t>
      </w:r>
      <w:r>
        <w:rPr>
          <w:rFonts w:hint="eastAsia"/>
        </w:rPr>
        <w:br/>
      </w:r>
      <w:r w:rsidR="002451B1">
        <w:rPr>
          <w:rFonts w:hint="eastAsia"/>
        </w:rPr>
        <w:object w:dxaOrig="3825" w:dyaOrig="4402">
          <v:shape id="_x0000_i1064" type="#_x0000_t75" style="width:255.45pt;height:294.9pt" o:ole="">
            <v:imagedata r:id="rId92" o:title=""/>
            <o:lock v:ext="edit" aspectratio="f"/>
          </v:shape>
          <o:OLEObject Type="Embed" ProgID="Visio.Drawing.11" ShapeID="_x0000_i1064" DrawAspect="Content" ObjectID="_1608376624" r:id="rId93"/>
        </w:object>
      </w:r>
      <w:r>
        <w:rPr>
          <w:rFonts w:hint="eastAsia"/>
        </w:rPr>
        <w:br/>
      </w:r>
      <w:r>
        <w:rPr>
          <w:rFonts w:hint="eastAsia"/>
        </w:rPr>
        <w:t>其他操作同上；</w:t>
      </w:r>
    </w:p>
    <w:p w:rsidR="002451B1" w:rsidRDefault="00E22402">
      <w:pPr>
        <w:numPr>
          <w:ilvl w:val="1"/>
          <w:numId w:val="13"/>
        </w:numPr>
      </w:pPr>
      <w:r>
        <w:rPr>
          <w:rFonts w:hint="eastAsia"/>
        </w:rPr>
        <w:t>排名</w:t>
      </w:r>
      <w:r>
        <w:rPr>
          <w:rFonts w:hint="eastAsia"/>
        </w:rPr>
        <w:t>3000</w:t>
      </w:r>
      <w:r>
        <w:rPr>
          <w:rFonts w:hint="eastAsia"/>
        </w:rPr>
        <w:t>以后，奖励满级、满天赋、满传说石随机一项</w:t>
      </w:r>
      <w:r>
        <w:rPr>
          <w:rFonts w:hint="eastAsia"/>
        </w:rPr>
        <w:br/>
      </w:r>
      <w:r w:rsidR="002451B1">
        <w:rPr>
          <w:rFonts w:hint="eastAsia"/>
        </w:rPr>
        <w:object w:dxaOrig="4768" w:dyaOrig="3119">
          <v:shape id="_x0000_i1065" type="#_x0000_t75" style="width:318.7pt;height:209.1pt" o:ole="">
            <v:imagedata r:id="rId94" o:title=""/>
            <o:lock v:ext="edit" aspectratio="f"/>
          </v:shape>
          <o:OLEObject Type="Embed" ProgID="Visio.Drawing.11" ShapeID="_x0000_i1065" DrawAspect="Content" ObjectID="_1608376625" r:id="rId95"/>
        </w:object>
      </w:r>
      <w:r>
        <w:rPr>
          <w:rFonts w:hint="eastAsia"/>
        </w:rPr>
        <w:br/>
      </w:r>
      <w:r>
        <w:rPr>
          <w:rFonts w:hint="eastAsia"/>
        </w:rPr>
        <w:t>玩家点击【抽取】后：</w:t>
      </w:r>
      <w:r>
        <w:rPr>
          <w:rFonts w:hint="eastAsia"/>
          <w:highlight w:val="yellow"/>
        </w:rPr>
        <w:t>播放抽奖动画，在</w:t>
      </w:r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个养成之间抽取一个；</w:t>
      </w:r>
      <w:r>
        <w:rPr>
          <w:rFonts w:hint="eastAsia"/>
          <w:highlight w:val="yellow"/>
        </w:rPr>
        <w:br/>
      </w:r>
      <w:r>
        <w:rPr>
          <w:rFonts w:hint="eastAsia"/>
        </w:rPr>
        <w:t>抽取完成后，反馈面板如下</w:t>
      </w:r>
      <w:r>
        <w:rPr>
          <w:rFonts w:hint="eastAsia"/>
        </w:rPr>
        <w:t>:</w:t>
      </w:r>
      <w:r>
        <w:rPr>
          <w:rFonts w:hint="eastAsia"/>
        </w:rPr>
        <w:br/>
      </w:r>
      <w:r w:rsidR="002451B1">
        <w:rPr>
          <w:rFonts w:hint="eastAsia"/>
        </w:rPr>
        <w:object w:dxaOrig="3825" w:dyaOrig="4402">
          <v:shape id="_x0000_i1066" type="#_x0000_t75" style="width:255.45pt;height:294.9pt" o:ole="">
            <v:imagedata r:id="rId96" o:title=""/>
            <o:lock v:ext="edit" aspectratio="f"/>
          </v:shape>
          <o:OLEObject Type="Embed" ProgID="Visio.Drawing.11" ShapeID="_x0000_i1066" DrawAspect="Content" ObjectID="_1608376626" r:id="rId97"/>
        </w:object>
      </w:r>
      <w:r>
        <w:rPr>
          <w:rFonts w:hint="eastAsia"/>
        </w:rPr>
        <w:br/>
      </w:r>
      <w:r>
        <w:rPr>
          <w:rFonts w:hint="eastAsia"/>
        </w:rPr>
        <w:t>其他操作同上；</w:t>
      </w:r>
    </w:p>
    <w:p w:rsidR="002451B1" w:rsidRDefault="00E22402">
      <w:pPr>
        <w:pStyle w:val="2"/>
        <w:numPr>
          <w:ilvl w:val="0"/>
          <w:numId w:val="1"/>
        </w:numPr>
      </w:pPr>
      <w:bookmarkStart w:id="78" w:name="_Toc18166"/>
      <w:bookmarkStart w:id="79" w:name="_Toc520685232"/>
      <w:bookmarkStart w:id="80" w:name="OLE_LINK68"/>
      <w:bookmarkStart w:id="81" w:name="OLE_LINK31"/>
      <w:bookmarkStart w:id="82" w:name="OLE_LINK3"/>
      <w:r>
        <w:rPr>
          <w:rFonts w:hint="eastAsia"/>
        </w:rPr>
        <w:t>抽取养成配置</w:t>
      </w:r>
    </w:p>
    <w:p w:rsidR="002451B1" w:rsidRDefault="00E22402">
      <w:pPr>
        <w:numPr>
          <w:ilvl w:val="0"/>
          <w:numId w:val="14"/>
        </w:numPr>
      </w:pPr>
      <w:r>
        <w:rPr>
          <w:rFonts w:hint="eastAsia"/>
        </w:rPr>
        <w:t>3000</w:t>
      </w:r>
      <w:r>
        <w:rPr>
          <w:rFonts w:hint="eastAsia"/>
        </w:rPr>
        <w:t>名以后养成抽取概率</w:t>
      </w:r>
      <w:r>
        <w:rPr>
          <w:rFonts w:hint="eastAsia"/>
        </w:rPr>
        <w:br/>
      </w:r>
    </w:p>
    <w:tbl>
      <w:tblPr>
        <w:tblW w:w="216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80"/>
        <w:gridCol w:w="1080"/>
      </w:tblGrid>
      <w:tr w:rsidR="002451B1">
        <w:trPr>
          <w:trHeight w:val="286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结果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概率</w:t>
            </w:r>
          </w:p>
        </w:tc>
      </w:tr>
      <w:tr w:rsidR="002451B1">
        <w:trPr>
          <w:trHeight w:val="286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满级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30%</w:t>
            </w:r>
          </w:p>
        </w:tc>
      </w:tr>
      <w:tr w:rsidR="002451B1">
        <w:trPr>
          <w:trHeight w:val="286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满天赋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sz w:val="22"/>
              </w:rPr>
              <w:t>50%</w:t>
            </w:r>
          </w:p>
        </w:tc>
      </w:tr>
      <w:tr w:rsidR="002451B1">
        <w:trPr>
          <w:trHeight w:val="286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满传说石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20%</w:t>
            </w:r>
          </w:p>
        </w:tc>
      </w:tr>
    </w:tbl>
    <w:p w:rsidR="002451B1" w:rsidRDefault="002451B1"/>
    <w:p w:rsidR="002451B1" w:rsidRDefault="00E22402">
      <w:pPr>
        <w:pStyle w:val="2"/>
        <w:numPr>
          <w:ilvl w:val="0"/>
          <w:numId w:val="14"/>
        </w:numPr>
      </w:pPr>
      <w:r>
        <w:rPr>
          <w:rFonts w:hint="eastAsia"/>
        </w:rPr>
        <w:t>挑战</w:t>
      </w:r>
      <w:r>
        <w:rPr>
          <w:rFonts w:hint="eastAsia"/>
        </w:rPr>
        <w:t>BUFF</w:t>
      </w:r>
      <w:r>
        <w:rPr>
          <w:rFonts w:hint="eastAsia"/>
        </w:rPr>
        <w:t>配置</w:t>
      </w:r>
      <w:bookmarkEnd w:id="78"/>
      <w:bookmarkEnd w:id="79"/>
    </w:p>
    <w:p w:rsidR="002451B1" w:rsidRDefault="00E22402">
      <w:pPr>
        <w:numPr>
          <w:ilvl w:val="0"/>
          <w:numId w:val="15"/>
        </w:numPr>
        <w:rPr>
          <w:b/>
          <w:bCs/>
        </w:rPr>
      </w:pPr>
      <w:bookmarkStart w:id="83" w:name="OLE_LINK50"/>
      <w:bookmarkEnd w:id="80"/>
      <w:r>
        <w:rPr>
          <w:rFonts w:hint="eastAsia"/>
        </w:rPr>
        <w:t>放入验证</w:t>
      </w:r>
      <w:r>
        <w:rPr>
          <w:rFonts w:hint="eastAsia"/>
        </w:rPr>
        <w:t>BUFF</w:t>
      </w:r>
      <w:ins w:id="84" w:author="caiman" w:date="2019-01-03T14:34:00Z">
        <w:r>
          <w:rPr>
            <w:b/>
            <w:bCs/>
          </w:rPr>
          <w:t xml:space="preserve"> </w:t>
        </w:r>
      </w:ins>
    </w:p>
    <w:tbl>
      <w:tblPr>
        <w:tblW w:w="7835" w:type="dxa"/>
        <w:tblInd w:w="4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046"/>
        <w:gridCol w:w="3789"/>
      </w:tblGrid>
      <w:tr w:rsidR="002451B1">
        <w:trPr>
          <w:trHeight w:val="286"/>
        </w:trPr>
        <w:tc>
          <w:tcPr>
            <w:tcW w:w="40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2"/>
              </w:rPr>
            </w:pPr>
            <w:bookmarkStart w:id="85" w:name="OLE_LINK32"/>
            <w:bookmarkEnd w:id="83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放入验证精灵</w:t>
            </w:r>
          </w:p>
        </w:tc>
        <w:tc>
          <w:tcPr>
            <w:tcW w:w="378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获得</w:t>
            </w: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BUFF</w:t>
            </w:r>
          </w:p>
        </w:tc>
      </w:tr>
      <w:tr w:rsidR="002451B1">
        <w:trPr>
          <w:trHeight w:val="286"/>
        </w:trPr>
        <w:tc>
          <w:tcPr>
            <w:tcW w:w="40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战斗力神火通灵师</w:t>
            </w:r>
          </w:p>
        </w:tc>
        <w:tc>
          <w:tcPr>
            <w:tcW w:w="378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我方精灵全属性及伤害上限提升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</w:tr>
      <w:tr w:rsidR="002451B1">
        <w:trPr>
          <w:trHeight w:val="286"/>
        </w:trPr>
        <w:tc>
          <w:tcPr>
            <w:tcW w:w="404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日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XXX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战斗力茜茜公主</w:t>
            </w:r>
          </w:p>
        </w:tc>
        <w:tc>
          <w:tcPr>
            <w:tcW w:w="3789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我方精灵全属性及伤害上限提升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%</w:t>
            </w:r>
          </w:p>
        </w:tc>
      </w:tr>
      <w:bookmarkEnd w:id="85"/>
    </w:tbl>
    <w:p w:rsidR="002451B1" w:rsidRDefault="002451B1"/>
    <w:p w:rsidR="002451B1" w:rsidRDefault="00E22402">
      <w:pPr>
        <w:numPr>
          <w:ilvl w:val="0"/>
          <w:numId w:val="15"/>
        </w:numPr>
      </w:pPr>
      <w:r>
        <w:rPr>
          <w:rFonts w:hint="eastAsia"/>
        </w:rPr>
        <w:t>关卡敌阵</w:t>
      </w:r>
      <w:r>
        <w:rPr>
          <w:rFonts w:hint="eastAsia"/>
        </w:rPr>
        <w:t>BUFF</w:t>
      </w:r>
    </w:p>
    <w:tbl>
      <w:tblPr>
        <w:tblW w:w="8050" w:type="dxa"/>
        <w:tblInd w:w="4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96"/>
        <w:gridCol w:w="6754"/>
      </w:tblGrid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sz w:val="22"/>
              </w:rPr>
              <w:t>关卡</w:t>
            </w:r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敌阵</w:t>
            </w: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BUFF</w:t>
            </w:r>
          </w:p>
        </w:tc>
      </w:tr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bookmarkStart w:id="86" w:name="OLE_LINK42"/>
            <w:r>
              <w:rPr>
                <w:rFonts w:ascii="宋体" w:eastAsia="宋体" w:hAnsi="宋体" w:cs="宋体" w:hint="eastAsia"/>
                <w:color w:val="000000"/>
                <w:sz w:val="22"/>
              </w:rPr>
              <w:t>堕天阶段</w:t>
            </w:r>
            <w:bookmarkEnd w:id="86"/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hint="eastAsia"/>
              </w:rPr>
              <w:t>我方阵型与敌方阵型不同时，我方随机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个精灵出场时受到眩晕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个回合</w:t>
            </w:r>
          </w:p>
        </w:tc>
      </w:tr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bookmarkStart w:id="87" w:name="OLE_LINK43"/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bookmarkEnd w:id="87"/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bookmarkStart w:id="88" w:name="OLE_LINK46"/>
            <w:r>
              <w:rPr>
                <w:rFonts w:hint="eastAsia"/>
              </w:rPr>
              <w:t>敌方精灵免疫非直接伤害，每次出手前随机灼烧我方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人</w:t>
            </w:r>
            <w:bookmarkEnd w:id="88"/>
          </w:p>
        </w:tc>
      </w:tr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bookmarkStart w:id="89" w:name="OLE_LINK47"/>
            <w:r>
              <w:rPr>
                <w:rFonts w:hint="eastAsia"/>
              </w:rPr>
              <w:t>敌方精灵免疫非直接伤害，每次出手前随机灼烧我方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人</w:t>
            </w:r>
            <w:bookmarkEnd w:id="89"/>
          </w:p>
        </w:tc>
      </w:tr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敌方精灵免疫非直接伤害，每次出手前随机灼烧我方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人</w:t>
            </w:r>
          </w:p>
        </w:tc>
      </w:tr>
      <w:tr w:rsidR="002451B1">
        <w:trPr>
          <w:trHeight w:val="286"/>
        </w:trPr>
        <w:tc>
          <w:tcPr>
            <w:tcW w:w="1296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主宰阶段</w:t>
            </w:r>
          </w:p>
        </w:tc>
        <w:tc>
          <w:tcPr>
            <w:tcW w:w="6754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敌阵</w:t>
            </w:r>
            <w:r>
              <w:rPr>
                <w:rFonts w:hint="eastAsia"/>
              </w:rPr>
              <w:t>BOSS</w:t>
            </w:r>
            <w:r>
              <w:rPr>
                <w:rFonts w:hint="eastAsia"/>
              </w:rPr>
              <w:t>每回合初始时都将召唤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个小怪</w:t>
            </w:r>
          </w:p>
        </w:tc>
      </w:tr>
    </w:tbl>
    <w:p w:rsidR="002451B1" w:rsidRDefault="002451B1"/>
    <w:p w:rsidR="002451B1" w:rsidRDefault="00E22402">
      <w:pPr>
        <w:pStyle w:val="2"/>
        <w:numPr>
          <w:ilvl w:val="0"/>
          <w:numId w:val="14"/>
        </w:numPr>
      </w:pPr>
      <w:bookmarkStart w:id="90" w:name="_Toc19840"/>
      <w:r>
        <w:rPr>
          <w:rFonts w:hint="eastAsia"/>
        </w:rPr>
        <w:t>价格配置</w:t>
      </w:r>
      <w:bookmarkStart w:id="91" w:name="_GoBack"/>
      <w:bookmarkEnd w:id="81"/>
      <w:bookmarkEnd w:id="90"/>
      <w:bookmarkEnd w:id="91"/>
    </w:p>
    <w:p w:rsidR="002451B1" w:rsidRDefault="00E22402">
      <w:pPr>
        <w:numPr>
          <w:ilvl w:val="0"/>
          <w:numId w:val="16"/>
        </w:numPr>
      </w:pPr>
      <w:bookmarkStart w:id="92" w:name="OLE_LINK51"/>
      <w:r>
        <w:rPr>
          <w:rFonts w:hint="eastAsia"/>
        </w:rPr>
        <w:t>价格类型</w:t>
      </w:r>
      <w:bookmarkEnd w:id="92"/>
    </w:p>
    <w:tbl>
      <w:tblPr>
        <w:tblW w:w="5350" w:type="dxa"/>
        <w:tblInd w:w="313" w:type="dxa"/>
        <w:shd w:val="clear" w:color="auto" w:fill="FFFFFF"/>
        <w:tblLayout w:type="fixed"/>
        <w:tblCellMar>
          <w:left w:w="0" w:type="dxa"/>
          <w:right w:w="0" w:type="dxa"/>
        </w:tblCellMar>
        <w:tblLook w:val="04A0"/>
      </w:tblPr>
      <w:tblGrid>
        <w:gridCol w:w="320"/>
        <w:gridCol w:w="1890"/>
        <w:gridCol w:w="3140"/>
      </w:tblGrid>
      <w:tr w:rsidR="002451B1">
        <w:trPr>
          <w:trHeight w:val="270"/>
        </w:trPr>
        <w:tc>
          <w:tcPr>
            <w:tcW w:w="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2451B1" w:rsidRDefault="00E22402">
            <w:pPr>
              <w:widowControl/>
              <w:jc w:val="center"/>
              <w:textAlignment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kern w:val="0"/>
                <w:sz w:val="22"/>
              </w:rPr>
              <w:t>3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2451B1" w:rsidRDefault="00E22402">
            <w:pPr>
              <w:widowControl/>
              <w:jc w:val="center"/>
              <w:textAlignment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kern w:val="0"/>
                <w:sz w:val="22"/>
              </w:rPr>
              <w:t>【精灵（高钻）】</w:t>
            </w:r>
          </w:p>
        </w:tc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15" w:type="dxa"/>
              <w:left w:w="15" w:type="dxa"/>
              <w:right w:w="15" w:type="dxa"/>
            </w:tcMar>
            <w:vAlign w:val="center"/>
          </w:tcPr>
          <w:p w:rsidR="002451B1" w:rsidRDefault="00E22402">
            <w:pPr>
              <w:widowControl/>
              <w:jc w:val="center"/>
              <w:textAlignment w:val="center"/>
              <w:rPr>
                <w:rFonts w:ascii="宋体" w:eastAsia="宋体" w:hAnsi="宋体" w:cs="宋体"/>
                <w:sz w:val="22"/>
              </w:rPr>
            </w:pPr>
            <w:r>
              <w:rPr>
                <w:rFonts w:ascii="宋体" w:eastAsia="宋体" w:hAnsi="宋体" w:cs="宋体" w:hint="eastAsia"/>
                <w:kern w:val="0"/>
                <w:sz w:val="22"/>
              </w:rPr>
              <w:t>288</w:t>
            </w:r>
            <w:r>
              <w:rPr>
                <w:rFonts w:ascii="宋体" w:eastAsia="宋体" w:hAnsi="宋体" w:cs="宋体" w:hint="eastAsia"/>
                <w:kern w:val="0"/>
                <w:sz w:val="22"/>
              </w:rPr>
              <w:t>以上（首周价、取最低价）</w:t>
            </w:r>
          </w:p>
        </w:tc>
      </w:tr>
    </w:tbl>
    <w:p w:rsidR="002451B1" w:rsidRDefault="002451B1">
      <w:pPr>
        <w:rPr>
          <w:b/>
          <w:bCs/>
        </w:rPr>
      </w:pPr>
    </w:p>
    <w:p w:rsidR="002451B1" w:rsidRDefault="00E22402">
      <w:pPr>
        <w:numPr>
          <w:ilvl w:val="0"/>
          <w:numId w:val="16"/>
        </w:numPr>
      </w:pPr>
      <w:r>
        <w:rPr>
          <w:rFonts w:hint="eastAsia"/>
        </w:rPr>
        <w:t>一键开启价格</w:t>
      </w:r>
    </w:p>
    <w:p w:rsidR="002451B1" w:rsidRDefault="00E22402">
      <w:pPr>
        <w:numPr>
          <w:ilvl w:val="1"/>
          <w:numId w:val="16"/>
        </w:numPr>
      </w:pPr>
      <w:r>
        <w:rPr>
          <w:rFonts w:hint="eastAsia"/>
        </w:rPr>
        <w:t>首周价格</w:t>
      </w:r>
    </w:p>
    <w:tbl>
      <w:tblPr>
        <w:tblStyle w:val="ac"/>
        <w:tblW w:w="1700" w:type="dxa"/>
        <w:tblInd w:w="956" w:type="dxa"/>
        <w:tblLayout w:type="fixed"/>
        <w:tblLook w:val="04A0"/>
      </w:tblPr>
      <w:tblGrid>
        <w:gridCol w:w="1061"/>
        <w:gridCol w:w="639"/>
      </w:tblGrid>
      <w:tr w:rsidR="002451B1">
        <w:tc>
          <w:tcPr>
            <w:tcW w:w="1061" w:type="dxa"/>
          </w:tcPr>
          <w:p w:rsidR="002451B1" w:rsidRDefault="00E22402">
            <w:pPr>
              <w:rPr>
                <w:b/>
                <w:bCs/>
              </w:rPr>
            </w:pPr>
            <w:bookmarkStart w:id="93" w:name="OLE_LINK52"/>
            <w:r>
              <w:rPr>
                <w:rFonts w:hint="eastAsia"/>
                <w:b/>
                <w:bCs/>
              </w:rPr>
              <w:t>价格类型</w:t>
            </w:r>
          </w:p>
        </w:tc>
        <w:tc>
          <w:tcPr>
            <w:tcW w:w="639" w:type="dxa"/>
          </w:tcPr>
          <w:p w:rsidR="002451B1" w:rsidRDefault="00E2240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价格</w:t>
            </w:r>
          </w:p>
        </w:tc>
      </w:tr>
      <w:tr w:rsidR="002451B1">
        <w:tc>
          <w:tcPr>
            <w:tcW w:w="1061" w:type="dxa"/>
          </w:tcPr>
          <w:p w:rsidR="002451B1" w:rsidRDefault="00E22402">
            <w:r>
              <w:rPr>
                <w:rFonts w:hint="eastAsia"/>
              </w:rPr>
              <w:t>原价</w:t>
            </w:r>
          </w:p>
        </w:tc>
        <w:tc>
          <w:tcPr>
            <w:tcW w:w="639" w:type="dxa"/>
          </w:tcPr>
          <w:p w:rsidR="002451B1" w:rsidRDefault="00E22402">
            <w:r>
              <w:rPr>
                <w:rFonts w:hint="eastAsia"/>
              </w:rPr>
              <w:t>388</w:t>
            </w:r>
          </w:p>
        </w:tc>
      </w:tr>
      <w:tr w:rsidR="002451B1">
        <w:tc>
          <w:tcPr>
            <w:tcW w:w="1061" w:type="dxa"/>
          </w:tcPr>
          <w:p w:rsidR="002451B1" w:rsidRDefault="00E22402">
            <w:r>
              <w:rPr>
                <w:rFonts w:hint="eastAsia"/>
              </w:rPr>
              <w:t>首周价</w:t>
            </w:r>
          </w:p>
        </w:tc>
        <w:tc>
          <w:tcPr>
            <w:tcW w:w="639" w:type="dxa"/>
          </w:tcPr>
          <w:p w:rsidR="002451B1" w:rsidRDefault="00E22402">
            <w:r>
              <w:rPr>
                <w:rFonts w:hint="eastAsia"/>
              </w:rPr>
              <w:t>288</w:t>
            </w:r>
          </w:p>
        </w:tc>
      </w:tr>
      <w:tr w:rsidR="002451B1">
        <w:tc>
          <w:tcPr>
            <w:tcW w:w="1061" w:type="dxa"/>
          </w:tcPr>
          <w:p w:rsidR="002451B1" w:rsidRDefault="00E22402"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价格</w:t>
            </w:r>
          </w:p>
        </w:tc>
        <w:tc>
          <w:tcPr>
            <w:tcW w:w="639" w:type="dxa"/>
          </w:tcPr>
          <w:p w:rsidR="002451B1" w:rsidRDefault="00E22402">
            <w:r>
              <w:rPr>
                <w:rFonts w:hint="eastAsia"/>
              </w:rPr>
              <w:t>278</w:t>
            </w:r>
          </w:p>
        </w:tc>
      </w:tr>
      <w:bookmarkEnd w:id="93"/>
    </w:tbl>
    <w:p w:rsidR="002451B1" w:rsidRDefault="002451B1"/>
    <w:p w:rsidR="002451B1" w:rsidRDefault="00E22402">
      <w:pPr>
        <w:numPr>
          <w:ilvl w:val="1"/>
          <w:numId w:val="16"/>
        </w:numPr>
      </w:pPr>
      <w:r>
        <w:rPr>
          <w:rFonts w:hint="eastAsia"/>
        </w:rPr>
        <w:t>非首周价格</w:t>
      </w:r>
    </w:p>
    <w:tbl>
      <w:tblPr>
        <w:tblStyle w:val="ac"/>
        <w:tblW w:w="1700" w:type="dxa"/>
        <w:tblInd w:w="956" w:type="dxa"/>
        <w:tblLayout w:type="fixed"/>
        <w:tblLook w:val="04A0"/>
      </w:tblPr>
      <w:tblGrid>
        <w:gridCol w:w="1061"/>
        <w:gridCol w:w="639"/>
      </w:tblGrid>
      <w:tr w:rsidR="002451B1">
        <w:tc>
          <w:tcPr>
            <w:tcW w:w="1061" w:type="dxa"/>
          </w:tcPr>
          <w:p w:rsidR="002451B1" w:rsidRDefault="00E22402">
            <w:pPr>
              <w:rPr>
                <w:b/>
                <w:bCs/>
              </w:rPr>
            </w:pPr>
            <w:bookmarkStart w:id="94" w:name="OLE_LINK53"/>
            <w:r>
              <w:rPr>
                <w:rFonts w:hint="eastAsia"/>
                <w:b/>
                <w:bCs/>
              </w:rPr>
              <w:t>价格类型</w:t>
            </w:r>
          </w:p>
        </w:tc>
        <w:tc>
          <w:tcPr>
            <w:tcW w:w="639" w:type="dxa"/>
          </w:tcPr>
          <w:p w:rsidR="002451B1" w:rsidRDefault="00E2240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价格</w:t>
            </w:r>
          </w:p>
        </w:tc>
      </w:tr>
      <w:tr w:rsidR="002451B1">
        <w:tc>
          <w:tcPr>
            <w:tcW w:w="1061" w:type="dxa"/>
          </w:tcPr>
          <w:p w:rsidR="002451B1" w:rsidRDefault="00E22402">
            <w:r>
              <w:rPr>
                <w:rFonts w:hint="eastAsia"/>
              </w:rPr>
              <w:t>一键特惠</w:t>
            </w:r>
          </w:p>
        </w:tc>
        <w:tc>
          <w:tcPr>
            <w:tcW w:w="639" w:type="dxa"/>
          </w:tcPr>
          <w:p w:rsidR="002451B1" w:rsidRDefault="00E22402">
            <w:r>
              <w:rPr>
                <w:rFonts w:hint="eastAsia"/>
              </w:rPr>
              <w:t>388</w:t>
            </w:r>
          </w:p>
        </w:tc>
      </w:tr>
      <w:tr w:rsidR="002451B1">
        <w:tc>
          <w:tcPr>
            <w:tcW w:w="1061" w:type="dxa"/>
          </w:tcPr>
          <w:p w:rsidR="002451B1" w:rsidRDefault="00E22402">
            <w:r>
              <w:rPr>
                <w:rFonts w:hint="eastAsia"/>
              </w:rPr>
              <w:t>VIP</w:t>
            </w:r>
            <w:r>
              <w:rPr>
                <w:rFonts w:hint="eastAsia"/>
              </w:rPr>
              <w:t>价格</w:t>
            </w:r>
          </w:p>
        </w:tc>
        <w:tc>
          <w:tcPr>
            <w:tcW w:w="639" w:type="dxa"/>
          </w:tcPr>
          <w:p w:rsidR="002451B1" w:rsidRDefault="00E22402">
            <w:r>
              <w:rPr>
                <w:rFonts w:hint="eastAsia"/>
              </w:rPr>
              <w:t>278</w:t>
            </w:r>
          </w:p>
        </w:tc>
      </w:tr>
      <w:bookmarkEnd w:id="94"/>
    </w:tbl>
    <w:p w:rsidR="002451B1" w:rsidRDefault="002451B1">
      <w:pPr>
        <w:ind w:left="420"/>
      </w:pPr>
    </w:p>
    <w:p w:rsidR="002451B1" w:rsidRDefault="00E22402">
      <w:pPr>
        <w:numPr>
          <w:ilvl w:val="1"/>
          <w:numId w:val="16"/>
        </w:numPr>
      </w:pPr>
      <w:r>
        <w:rPr>
          <w:rFonts w:hint="eastAsia"/>
        </w:rPr>
        <w:t>一键破阵</w:t>
      </w:r>
    </w:p>
    <w:tbl>
      <w:tblPr>
        <w:tblW w:w="2580" w:type="dxa"/>
        <w:tblInd w:w="823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70"/>
        <w:gridCol w:w="1510"/>
      </w:tblGrid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关卡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一键破阵价格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89</w:t>
            </w:r>
          </w:p>
        </w:tc>
      </w:tr>
      <w:tr w:rsidR="002451B1">
        <w:trPr>
          <w:trHeight w:val="286"/>
        </w:trPr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99</w:t>
            </w:r>
          </w:p>
        </w:tc>
      </w:tr>
    </w:tbl>
    <w:p w:rsidR="002451B1" w:rsidRDefault="002451B1">
      <w:pPr>
        <w:ind w:left="420"/>
      </w:pPr>
    </w:p>
    <w:p w:rsidR="002451B1" w:rsidRDefault="00E22402">
      <w:pPr>
        <w:numPr>
          <w:ilvl w:val="1"/>
          <w:numId w:val="16"/>
        </w:numPr>
      </w:pPr>
      <w:r>
        <w:rPr>
          <w:rFonts w:hint="eastAsia"/>
        </w:rPr>
        <w:t>一键通关</w:t>
      </w:r>
    </w:p>
    <w:tbl>
      <w:tblPr>
        <w:tblW w:w="1520" w:type="dxa"/>
        <w:tblInd w:w="823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0"/>
        <w:gridCol w:w="810"/>
      </w:tblGrid>
      <w:tr w:rsidR="002451B1">
        <w:trPr>
          <w:trHeight w:val="35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阶段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b/>
                <w:color w:val="000000"/>
                <w:kern w:val="0"/>
                <w:sz w:val="22"/>
              </w:rPr>
              <w:t>价格</w:t>
            </w:r>
          </w:p>
        </w:tc>
      </w:tr>
      <w:tr w:rsidR="002451B1">
        <w:trPr>
          <w:trHeight w:val="35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堕天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118</w:t>
            </w:r>
          </w:p>
        </w:tc>
      </w:tr>
      <w:tr w:rsidR="002451B1">
        <w:trPr>
          <w:trHeight w:val="35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炼狱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168</w:t>
            </w:r>
          </w:p>
        </w:tc>
      </w:tr>
      <w:tr w:rsidR="002451B1">
        <w:trPr>
          <w:trHeight w:val="35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主宰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451B1" w:rsidRDefault="00E22402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198</w:t>
            </w:r>
          </w:p>
        </w:tc>
      </w:tr>
    </w:tbl>
    <w:p w:rsidR="002451B1" w:rsidRDefault="002451B1"/>
    <w:p w:rsidR="002451B1" w:rsidRDefault="00E22402">
      <w:pPr>
        <w:pStyle w:val="2"/>
        <w:numPr>
          <w:ilvl w:val="0"/>
          <w:numId w:val="14"/>
        </w:numPr>
      </w:pPr>
      <w:bookmarkStart w:id="95" w:name="_Toc22957"/>
      <w:bookmarkStart w:id="96" w:name="_Toc520685234"/>
      <w:bookmarkEnd w:id="82"/>
      <w:r>
        <w:rPr>
          <w:rFonts w:hint="eastAsia"/>
        </w:rPr>
        <w:t>精灵解析</w:t>
      </w:r>
      <w:bookmarkEnd w:id="95"/>
      <w:bookmarkEnd w:id="96"/>
    </w:p>
    <w:p w:rsidR="002451B1" w:rsidRDefault="002451B1">
      <w:r>
        <w:object w:dxaOrig="8906" w:dyaOrig="4563">
          <v:shape id="_x0000_i1067" type="#_x0000_t75" style="width:409.45pt;height:209.75pt" o:ole="">
            <v:imagedata r:id="rId98" o:title=""/>
          </v:shape>
          <o:OLEObject Type="Embed" ProgID="Visio.Drawing.11" ShapeID="_x0000_i1067" DrawAspect="Content" ObjectID="_1608376627" r:id="rId99"/>
        </w:object>
      </w:r>
    </w:p>
    <w:p w:rsidR="002451B1" w:rsidRDefault="00E22402">
      <w:pPr>
        <w:numPr>
          <w:ilvl w:val="0"/>
          <w:numId w:val="17"/>
        </w:numPr>
      </w:pPr>
      <w:r>
        <w:rPr>
          <w:rFonts w:hint="eastAsia"/>
        </w:rPr>
        <w:t>相关信息之后数值给出</w:t>
      </w:r>
    </w:p>
    <w:p w:rsidR="002451B1" w:rsidRDefault="00E22402">
      <w:pPr>
        <w:pStyle w:val="2"/>
        <w:numPr>
          <w:ilvl w:val="0"/>
          <w:numId w:val="14"/>
        </w:numPr>
      </w:pPr>
      <w:bookmarkStart w:id="97" w:name="_Toc520685235"/>
      <w:bookmarkStart w:id="98" w:name="_Toc22196"/>
      <w:r>
        <w:rPr>
          <w:rFonts w:hint="eastAsia"/>
        </w:rPr>
        <w:t>防沉迷设定</w:t>
      </w:r>
      <w:bookmarkEnd w:id="97"/>
      <w:bookmarkEnd w:id="98"/>
    </w:p>
    <w:p w:rsidR="002451B1" w:rsidRDefault="00E22402">
      <w:r>
        <w:rPr>
          <w:rFonts w:hint="eastAsia"/>
        </w:rPr>
        <w:t>半沉迷：奖励减半；</w:t>
      </w:r>
    </w:p>
    <w:p w:rsidR="002451B1" w:rsidRDefault="00E22402">
      <w:r>
        <w:rPr>
          <w:rFonts w:hint="eastAsia"/>
        </w:rPr>
        <w:t>全沉迷：全部禁止；</w:t>
      </w:r>
    </w:p>
    <w:p w:rsidR="002451B1" w:rsidRDefault="00E22402">
      <w:pPr>
        <w:pStyle w:val="2"/>
        <w:numPr>
          <w:ilvl w:val="0"/>
          <w:numId w:val="14"/>
        </w:numPr>
      </w:pPr>
      <w:bookmarkStart w:id="99" w:name="_Toc520685236"/>
      <w:bookmarkStart w:id="100" w:name="_Toc14376"/>
      <w:r>
        <w:rPr>
          <w:rFonts w:hint="eastAsia"/>
        </w:rPr>
        <w:t>数据统计</w:t>
      </w:r>
      <w:bookmarkEnd w:id="99"/>
      <w:bookmarkEnd w:id="100"/>
    </w:p>
    <w:p w:rsidR="002451B1" w:rsidRDefault="00E22402">
      <w:r>
        <w:rPr>
          <w:rFonts w:hint="eastAsia"/>
        </w:rPr>
        <w:t>打开</w:t>
      </w:r>
      <w:r>
        <w:t>HUD</w:t>
      </w:r>
      <w:r>
        <w:rPr>
          <w:rFonts w:hint="eastAsia"/>
        </w:rPr>
        <w:t>人数；</w:t>
      </w:r>
    </w:p>
    <w:p w:rsidR="002451B1" w:rsidRDefault="00E22402">
      <w:r>
        <w:rPr>
          <w:rFonts w:hint="eastAsia"/>
        </w:rPr>
        <w:t>挑战各个阵型人数；</w:t>
      </w:r>
    </w:p>
    <w:p w:rsidR="002451B1" w:rsidRDefault="00E22402">
      <w:r>
        <w:rPr>
          <w:rFonts w:hint="eastAsia"/>
        </w:rPr>
        <w:t>战胜各个阵型人数；</w:t>
      </w:r>
    </w:p>
    <w:p w:rsidR="002451B1" w:rsidRDefault="00E22402">
      <w:r>
        <w:rPr>
          <w:rFonts w:hint="eastAsia"/>
        </w:rPr>
        <w:t>一键通关各个阶段人数；</w:t>
      </w:r>
    </w:p>
    <w:p w:rsidR="002451B1" w:rsidRDefault="00E22402">
      <w:r>
        <w:rPr>
          <w:rFonts w:hint="eastAsia"/>
        </w:rPr>
        <w:t>一键开启人数；</w:t>
      </w:r>
    </w:p>
    <w:p w:rsidR="002451B1" w:rsidRDefault="00E22402">
      <w:r>
        <w:rPr>
          <w:rFonts w:hint="eastAsia"/>
        </w:rPr>
        <w:t>一键破阵各个关卡人数；</w:t>
      </w:r>
    </w:p>
    <w:p w:rsidR="002451B1" w:rsidRDefault="00E22402">
      <w:r>
        <w:rPr>
          <w:rFonts w:hint="eastAsia"/>
        </w:rPr>
        <w:t>直接领取精灵人数；</w:t>
      </w:r>
    </w:p>
    <w:p w:rsidR="002451B1" w:rsidRDefault="00E22402">
      <w:r>
        <w:rPr>
          <w:rFonts w:hint="eastAsia"/>
        </w:rPr>
        <w:t>放入继承精灵人数；</w:t>
      </w:r>
    </w:p>
    <w:p w:rsidR="002451B1" w:rsidRDefault="00E22402">
      <w:r>
        <w:rPr>
          <w:rFonts w:hint="eastAsia"/>
        </w:rPr>
        <w:t>验证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日精灵人数；</w:t>
      </w:r>
    </w:p>
    <w:p w:rsidR="002451B1" w:rsidRDefault="00E22402">
      <w:r>
        <w:rPr>
          <w:rFonts w:hint="eastAsia"/>
        </w:rPr>
        <w:t>验证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18</w:t>
      </w:r>
      <w:r>
        <w:rPr>
          <w:rFonts w:hint="eastAsia"/>
        </w:rPr>
        <w:t>日精灵人数；</w:t>
      </w:r>
    </w:p>
    <w:p w:rsidR="002451B1" w:rsidRDefault="00E22402">
      <w:r>
        <w:rPr>
          <w:rFonts w:hint="eastAsia"/>
        </w:rPr>
        <w:t>验证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t>2</w:t>
      </w:r>
      <w:r>
        <w:rPr>
          <w:rFonts w:hint="eastAsia"/>
        </w:rPr>
        <w:t>5</w:t>
      </w:r>
      <w:r>
        <w:rPr>
          <w:rFonts w:hint="eastAsia"/>
        </w:rPr>
        <w:t>日精灵人数；</w:t>
      </w:r>
    </w:p>
    <w:sectPr w:rsidR="002451B1" w:rsidSect="002451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2402" w:rsidRDefault="00E22402" w:rsidP="000E5901">
      <w:r>
        <w:separator/>
      </w:r>
    </w:p>
  </w:endnote>
  <w:endnote w:type="continuationSeparator" w:id="1">
    <w:p w:rsidR="00E22402" w:rsidRDefault="00E22402" w:rsidP="000E590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2402" w:rsidRDefault="00E22402" w:rsidP="000E5901">
      <w:r>
        <w:separator/>
      </w:r>
    </w:p>
  </w:footnote>
  <w:footnote w:type="continuationSeparator" w:id="1">
    <w:p w:rsidR="00E22402" w:rsidRDefault="00E22402" w:rsidP="000E590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3AB9F1C"/>
    <w:multiLevelType w:val="multilevel"/>
    <w:tmpl w:val="83AB9F1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>
    <w:nsid w:val="86C54F75"/>
    <w:multiLevelType w:val="multilevel"/>
    <w:tmpl w:val="86C54F7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AC2E7F0B"/>
    <w:multiLevelType w:val="multilevel"/>
    <w:tmpl w:val="AC2E7F0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>
    <w:nsid w:val="B2B19DB2"/>
    <w:multiLevelType w:val="multilevel"/>
    <w:tmpl w:val="B2B19DB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B9C8113D"/>
    <w:multiLevelType w:val="singleLevel"/>
    <w:tmpl w:val="B9C8113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0B0EDAA8"/>
    <w:multiLevelType w:val="multilevel"/>
    <w:tmpl w:val="0B0EDAA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28E6CEAD"/>
    <w:multiLevelType w:val="multilevel"/>
    <w:tmpl w:val="28E6CEA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4B8898D1"/>
    <w:multiLevelType w:val="multilevel"/>
    <w:tmpl w:val="4B8898D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52995D9F"/>
    <w:multiLevelType w:val="multilevel"/>
    <w:tmpl w:val="52995D9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>
    <w:nsid w:val="59994CA8"/>
    <w:multiLevelType w:val="multilevel"/>
    <w:tmpl w:val="59994CA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5CCD1EA9"/>
    <w:multiLevelType w:val="singleLevel"/>
    <w:tmpl w:val="5CCD1EA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683EA196"/>
    <w:multiLevelType w:val="multilevel"/>
    <w:tmpl w:val="683EA19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6906FC29"/>
    <w:multiLevelType w:val="singleLevel"/>
    <w:tmpl w:val="6906FC2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787C879B"/>
    <w:multiLevelType w:val="multilevel"/>
    <w:tmpl w:val="787C879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>
    <w:nsid w:val="79BC6B07"/>
    <w:multiLevelType w:val="multilevel"/>
    <w:tmpl w:val="79BC6B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C2D5E19"/>
    <w:multiLevelType w:val="multilevel"/>
    <w:tmpl w:val="7C2D5E1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7DEADCDE"/>
    <w:multiLevelType w:val="multilevel"/>
    <w:tmpl w:val="7DEADCD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12"/>
  </w:num>
  <w:num w:numId="5">
    <w:abstractNumId w:val="0"/>
  </w:num>
  <w:num w:numId="6">
    <w:abstractNumId w:val="16"/>
  </w:num>
  <w:num w:numId="7">
    <w:abstractNumId w:val="5"/>
  </w:num>
  <w:num w:numId="8">
    <w:abstractNumId w:val="13"/>
  </w:num>
  <w:num w:numId="9">
    <w:abstractNumId w:val="3"/>
  </w:num>
  <w:num w:numId="10">
    <w:abstractNumId w:val="9"/>
  </w:num>
  <w:num w:numId="11">
    <w:abstractNumId w:val="15"/>
  </w:num>
  <w:num w:numId="12">
    <w:abstractNumId w:val="6"/>
  </w:num>
  <w:num w:numId="13">
    <w:abstractNumId w:val="8"/>
  </w:num>
  <w:num w:numId="14">
    <w:abstractNumId w:val="2"/>
  </w:num>
  <w:num w:numId="15">
    <w:abstractNumId w:val="4"/>
  </w:num>
  <w:num w:numId="16">
    <w:abstractNumId w:val="11"/>
  </w:num>
  <w:num w:numId="17">
    <w:abstractNumId w:val="1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caiman">
    <w15:presenceInfo w15:providerId="None" w15:userId="caiman"/>
  </w15:person>
  <w15:person w15:author="蔡漫">
    <w15:presenceInfo w15:providerId="WPS Office" w15:userId="2424298084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3A98"/>
    <w:rsid w:val="00003FD7"/>
    <w:rsid w:val="0001778B"/>
    <w:rsid w:val="000336A5"/>
    <w:rsid w:val="00041D03"/>
    <w:rsid w:val="000478A4"/>
    <w:rsid w:val="00053544"/>
    <w:rsid w:val="00061F31"/>
    <w:rsid w:val="0006658F"/>
    <w:rsid w:val="00080F4C"/>
    <w:rsid w:val="0008250E"/>
    <w:rsid w:val="00085514"/>
    <w:rsid w:val="00094253"/>
    <w:rsid w:val="000B012E"/>
    <w:rsid w:val="000C04F6"/>
    <w:rsid w:val="000E25DB"/>
    <w:rsid w:val="000E52FC"/>
    <w:rsid w:val="000E5901"/>
    <w:rsid w:val="001105E5"/>
    <w:rsid w:val="00111B5A"/>
    <w:rsid w:val="00115B1A"/>
    <w:rsid w:val="00116AFD"/>
    <w:rsid w:val="0012639F"/>
    <w:rsid w:val="001301FA"/>
    <w:rsid w:val="00131194"/>
    <w:rsid w:val="00132868"/>
    <w:rsid w:val="001363A6"/>
    <w:rsid w:val="0014148F"/>
    <w:rsid w:val="001461E4"/>
    <w:rsid w:val="00146D88"/>
    <w:rsid w:val="001513B1"/>
    <w:rsid w:val="00156A96"/>
    <w:rsid w:val="00172A27"/>
    <w:rsid w:val="00174652"/>
    <w:rsid w:val="00175BF5"/>
    <w:rsid w:val="00186D80"/>
    <w:rsid w:val="00196429"/>
    <w:rsid w:val="001E3CF6"/>
    <w:rsid w:val="001F0291"/>
    <w:rsid w:val="001F080E"/>
    <w:rsid w:val="001F7EC1"/>
    <w:rsid w:val="002014FD"/>
    <w:rsid w:val="002022A5"/>
    <w:rsid w:val="002400DA"/>
    <w:rsid w:val="002451B1"/>
    <w:rsid w:val="00252F79"/>
    <w:rsid w:val="00254F87"/>
    <w:rsid w:val="002563A7"/>
    <w:rsid w:val="0025697E"/>
    <w:rsid w:val="0027293A"/>
    <w:rsid w:val="00274318"/>
    <w:rsid w:val="0027446F"/>
    <w:rsid w:val="002B3CE5"/>
    <w:rsid w:val="002C3076"/>
    <w:rsid w:val="002C3A53"/>
    <w:rsid w:val="002D6461"/>
    <w:rsid w:val="002F4AC7"/>
    <w:rsid w:val="00310568"/>
    <w:rsid w:val="0032143E"/>
    <w:rsid w:val="00323024"/>
    <w:rsid w:val="00335B26"/>
    <w:rsid w:val="0034101E"/>
    <w:rsid w:val="00381AD9"/>
    <w:rsid w:val="00387E49"/>
    <w:rsid w:val="00396CD2"/>
    <w:rsid w:val="003A3426"/>
    <w:rsid w:val="003B7DCF"/>
    <w:rsid w:val="003D57E8"/>
    <w:rsid w:val="003E12B2"/>
    <w:rsid w:val="003E7E72"/>
    <w:rsid w:val="003F0C5F"/>
    <w:rsid w:val="004110A1"/>
    <w:rsid w:val="00416DD6"/>
    <w:rsid w:val="00417DF6"/>
    <w:rsid w:val="0042542D"/>
    <w:rsid w:val="004678DE"/>
    <w:rsid w:val="004F309C"/>
    <w:rsid w:val="00503B92"/>
    <w:rsid w:val="00510924"/>
    <w:rsid w:val="005356D3"/>
    <w:rsid w:val="005427EA"/>
    <w:rsid w:val="00545DF2"/>
    <w:rsid w:val="00550DC2"/>
    <w:rsid w:val="00580FCC"/>
    <w:rsid w:val="00587406"/>
    <w:rsid w:val="005909F9"/>
    <w:rsid w:val="005C44AC"/>
    <w:rsid w:val="005D18D0"/>
    <w:rsid w:val="005E41E1"/>
    <w:rsid w:val="005F33B5"/>
    <w:rsid w:val="005F7A10"/>
    <w:rsid w:val="0060300D"/>
    <w:rsid w:val="00603C49"/>
    <w:rsid w:val="00616D10"/>
    <w:rsid w:val="0062493A"/>
    <w:rsid w:val="00627C3E"/>
    <w:rsid w:val="006353BF"/>
    <w:rsid w:val="00636ED7"/>
    <w:rsid w:val="00657868"/>
    <w:rsid w:val="00661D41"/>
    <w:rsid w:val="006622C5"/>
    <w:rsid w:val="0067399C"/>
    <w:rsid w:val="00680773"/>
    <w:rsid w:val="00692939"/>
    <w:rsid w:val="00692BDA"/>
    <w:rsid w:val="006A6CE6"/>
    <w:rsid w:val="006B5CD5"/>
    <w:rsid w:val="006C54EF"/>
    <w:rsid w:val="006E108F"/>
    <w:rsid w:val="006F6523"/>
    <w:rsid w:val="007250DE"/>
    <w:rsid w:val="007260C3"/>
    <w:rsid w:val="00731F2E"/>
    <w:rsid w:val="007618D8"/>
    <w:rsid w:val="007753C8"/>
    <w:rsid w:val="00775C78"/>
    <w:rsid w:val="007A7AA6"/>
    <w:rsid w:val="007B4686"/>
    <w:rsid w:val="007B4D65"/>
    <w:rsid w:val="007B5118"/>
    <w:rsid w:val="007C1212"/>
    <w:rsid w:val="007D19D2"/>
    <w:rsid w:val="007D4347"/>
    <w:rsid w:val="007E6CE7"/>
    <w:rsid w:val="007F1369"/>
    <w:rsid w:val="008231CD"/>
    <w:rsid w:val="008253CA"/>
    <w:rsid w:val="008263B8"/>
    <w:rsid w:val="0082680F"/>
    <w:rsid w:val="00832602"/>
    <w:rsid w:val="008557E5"/>
    <w:rsid w:val="00860565"/>
    <w:rsid w:val="008643FD"/>
    <w:rsid w:val="008674D6"/>
    <w:rsid w:val="0088348A"/>
    <w:rsid w:val="00891296"/>
    <w:rsid w:val="008913CA"/>
    <w:rsid w:val="008A3A4A"/>
    <w:rsid w:val="008B0CB6"/>
    <w:rsid w:val="008B3F7F"/>
    <w:rsid w:val="008B711D"/>
    <w:rsid w:val="008B7A3D"/>
    <w:rsid w:val="008E136F"/>
    <w:rsid w:val="008E6FEF"/>
    <w:rsid w:val="008F373D"/>
    <w:rsid w:val="00901758"/>
    <w:rsid w:val="00913D69"/>
    <w:rsid w:val="00916985"/>
    <w:rsid w:val="00962F3D"/>
    <w:rsid w:val="00963E55"/>
    <w:rsid w:val="0096595B"/>
    <w:rsid w:val="00967A32"/>
    <w:rsid w:val="00971E8F"/>
    <w:rsid w:val="00973872"/>
    <w:rsid w:val="00977D43"/>
    <w:rsid w:val="0098065E"/>
    <w:rsid w:val="0099115E"/>
    <w:rsid w:val="009A4245"/>
    <w:rsid w:val="009A5AA3"/>
    <w:rsid w:val="009B5E8B"/>
    <w:rsid w:val="009E063F"/>
    <w:rsid w:val="009E1015"/>
    <w:rsid w:val="009E6506"/>
    <w:rsid w:val="009E7A60"/>
    <w:rsid w:val="00A11DA7"/>
    <w:rsid w:val="00A34626"/>
    <w:rsid w:val="00A5278A"/>
    <w:rsid w:val="00A95C2F"/>
    <w:rsid w:val="00AA2502"/>
    <w:rsid w:val="00AB2568"/>
    <w:rsid w:val="00AC0FEE"/>
    <w:rsid w:val="00AC1B1C"/>
    <w:rsid w:val="00AE1313"/>
    <w:rsid w:val="00AE32B8"/>
    <w:rsid w:val="00AF0264"/>
    <w:rsid w:val="00B01EC1"/>
    <w:rsid w:val="00B04B36"/>
    <w:rsid w:val="00B13102"/>
    <w:rsid w:val="00B31205"/>
    <w:rsid w:val="00B44B53"/>
    <w:rsid w:val="00B52973"/>
    <w:rsid w:val="00B52B0A"/>
    <w:rsid w:val="00B714AD"/>
    <w:rsid w:val="00B74B81"/>
    <w:rsid w:val="00B7525F"/>
    <w:rsid w:val="00B77450"/>
    <w:rsid w:val="00BA2B74"/>
    <w:rsid w:val="00BB44D5"/>
    <w:rsid w:val="00BB5BA4"/>
    <w:rsid w:val="00BC5564"/>
    <w:rsid w:val="00BE63CA"/>
    <w:rsid w:val="00BF145A"/>
    <w:rsid w:val="00C01E11"/>
    <w:rsid w:val="00C122C2"/>
    <w:rsid w:val="00C43FD7"/>
    <w:rsid w:val="00C44B4E"/>
    <w:rsid w:val="00C55031"/>
    <w:rsid w:val="00C86018"/>
    <w:rsid w:val="00C93D55"/>
    <w:rsid w:val="00C93F38"/>
    <w:rsid w:val="00C94732"/>
    <w:rsid w:val="00CA60C1"/>
    <w:rsid w:val="00CB0C78"/>
    <w:rsid w:val="00CB74E8"/>
    <w:rsid w:val="00CC425A"/>
    <w:rsid w:val="00CC7E53"/>
    <w:rsid w:val="00CE7976"/>
    <w:rsid w:val="00CF2979"/>
    <w:rsid w:val="00D06201"/>
    <w:rsid w:val="00D14660"/>
    <w:rsid w:val="00D3552C"/>
    <w:rsid w:val="00D80F8B"/>
    <w:rsid w:val="00D92AEB"/>
    <w:rsid w:val="00DA38D0"/>
    <w:rsid w:val="00DA4751"/>
    <w:rsid w:val="00DB0BFF"/>
    <w:rsid w:val="00DB0D67"/>
    <w:rsid w:val="00DB2CF6"/>
    <w:rsid w:val="00DB7779"/>
    <w:rsid w:val="00DC7E3F"/>
    <w:rsid w:val="00E06908"/>
    <w:rsid w:val="00E203B3"/>
    <w:rsid w:val="00E22402"/>
    <w:rsid w:val="00E25F31"/>
    <w:rsid w:val="00E33384"/>
    <w:rsid w:val="00E337EE"/>
    <w:rsid w:val="00E41977"/>
    <w:rsid w:val="00E4290D"/>
    <w:rsid w:val="00E60126"/>
    <w:rsid w:val="00E61C66"/>
    <w:rsid w:val="00E803D5"/>
    <w:rsid w:val="00E87423"/>
    <w:rsid w:val="00EB1481"/>
    <w:rsid w:val="00EC5A76"/>
    <w:rsid w:val="00EF2620"/>
    <w:rsid w:val="00EF7090"/>
    <w:rsid w:val="00F306BC"/>
    <w:rsid w:val="00F546A1"/>
    <w:rsid w:val="00F67233"/>
    <w:rsid w:val="00F72652"/>
    <w:rsid w:val="00F80411"/>
    <w:rsid w:val="00F82169"/>
    <w:rsid w:val="00F8366B"/>
    <w:rsid w:val="00F838BE"/>
    <w:rsid w:val="00F8731D"/>
    <w:rsid w:val="00FB4A38"/>
    <w:rsid w:val="00FD4438"/>
    <w:rsid w:val="00FE09B0"/>
    <w:rsid w:val="075B019A"/>
    <w:rsid w:val="08F55C2F"/>
    <w:rsid w:val="0B2664EC"/>
    <w:rsid w:val="14236F82"/>
    <w:rsid w:val="153478B3"/>
    <w:rsid w:val="1B1F601C"/>
    <w:rsid w:val="212B3BE6"/>
    <w:rsid w:val="22C733B5"/>
    <w:rsid w:val="28A34897"/>
    <w:rsid w:val="34131AEE"/>
    <w:rsid w:val="34496B3D"/>
    <w:rsid w:val="34905FB8"/>
    <w:rsid w:val="3EB74F6C"/>
    <w:rsid w:val="3F60143E"/>
    <w:rsid w:val="42522694"/>
    <w:rsid w:val="4D4A059E"/>
    <w:rsid w:val="52856253"/>
    <w:rsid w:val="54010BDF"/>
    <w:rsid w:val="5BCB25F4"/>
    <w:rsid w:val="5CB71EF6"/>
    <w:rsid w:val="69E32D74"/>
    <w:rsid w:val="6BF93B2C"/>
    <w:rsid w:val="6D494ABF"/>
    <w:rsid w:val="74770600"/>
    <w:rsid w:val="7DBF21B8"/>
    <w:rsid w:val="7EA63F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51B1"/>
    <w:pPr>
      <w:widowControl w:val="0"/>
      <w:kinsoku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2451B1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451B1"/>
    <w:pPr>
      <w:keepNext/>
      <w:keepLines/>
      <w:spacing w:before="260" w:after="260" w:line="415" w:lineRule="auto"/>
      <w:ind w:left="567" w:hanging="567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451B1"/>
    <w:pPr>
      <w:keepNext/>
      <w:keepLines/>
      <w:spacing w:before="260" w:after="260" w:line="416" w:lineRule="auto"/>
      <w:ind w:left="709" w:hanging="709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451B1"/>
    <w:pPr>
      <w:keepNext/>
      <w:keepLines/>
      <w:spacing w:before="280" w:after="290" w:line="376" w:lineRule="auto"/>
      <w:ind w:left="850" w:hanging="850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uiPriority w:val="99"/>
    <w:semiHidden/>
    <w:unhideWhenUsed/>
    <w:rsid w:val="002451B1"/>
    <w:rPr>
      <w:b/>
      <w:bCs/>
    </w:rPr>
  </w:style>
  <w:style w:type="paragraph" w:styleId="a4">
    <w:name w:val="annotation text"/>
    <w:basedOn w:val="a"/>
    <w:link w:val="Char0"/>
    <w:uiPriority w:val="99"/>
    <w:semiHidden/>
    <w:unhideWhenUsed/>
    <w:rsid w:val="002451B1"/>
    <w:pPr>
      <w:jc w:val="left"/>
    </w:pPr>
  </w:style>
  <w:style w:type="paragraph" w:styleId="a5">
    <w:name w:val="Document Map"/>
    <w:basedOn w:val="a"/>
    <w:link w:val="Char1"/>
    <w:uiPriority w:val="99"/>
    <w:semiHidden/>
    <w:unhideWhenUsed/>
    <w:rsid w:val="002451B1"/>
    <w:rPr>
      <w:rFonts w:ascii="宋体" w:eastAsia="宋体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rsid w:val="002451B1"/>
    <w:pPr>
      <w:ind w:leftChars="400" w:left="840"/>
    </w:pPr>
    <w:rPr>
      <w:rFonts w:ascii="Calibri" w:eastAsia="宋体" w:hAnsi="Calibri" w:cs="Times New Roman"/>
    </w:rPr>
  </w:style>
  <w:style w:type="paragraph" w:styleId="a6">
    <w:name w:val="Balloon Text"/>
    <w:basedOn w:val="a"/>
    <w:link w:val="Char2"/>
    <w:uiPriority w:val="99"/>
    <w:semiHidden/>
    <w:unhideWhenUsed/>
    <w:rsid w:val="002451B1"/>
    <w:rPr>
      <w:sz w:val="18"/>
      <w:szCs w:val="18"/>
    </w:rPr>
  </w:style>
  <w:style w:type="paragraph" w:styleId="a7">
    <w:name w:val="footer"/>
    <w:basedOn w:val="a"/>
    <w:link w:val="Char3"/>
    <w:uiPriority w:val="99"/>
    <w:semiHidden/>
    <w:unhideWhenUsed/>
    <w:qFormat/>
    <w:rsid w:val="002451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Char4"/>
    <w:uiPriority w:val="99"/>
    <w:semiHidden/>
    <w:unhideWhenUsed/>
    <w:qFormat/>
    <w:rsid w:val="002451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2451B1"/>
    <w:rPr>
      <w:rFonts w:ascii="Calibri" w:eastAsia="宋体" w:hAnsi="Calibri" w:cs="Times New Roman"/>
    </w:rPr>
  </w:style>
  <w:style w:type="paragraph" w:styleId="20">
    <w:name w:val="toc 2"/>
    <w:basedOn w:val="a"/>
    <w:next w:val="a"/>
    <w:uiPriority w:val="39"/>
    <w:unhideWhenUsed/>
    <w:qFormat/>
    <w:rsid w:val="002451B1"/>
    <w:pPr>
      <w:ind w:leftChars="200" w:left="420"/>
    </w:pPr>
    <w:rPr>
      <w:rFonts w:ascii="Calibri" w:eastAsia="宋体" w:hAnsi="Calibri" w:cs="Times New Roman"/>
    </w:rPr>
  </w:style>
  <w:style w:type="character" w:styleId="a9">
    <w:name w:val="FollowedHyperlink"/>
    <w:basedOn w:val="a0"/>
    <w:uiPriority w:val="99"/>
    <w:semiHidden/>
    <w:unhideWhenUsed/>
    <w:qFormat/>
    <w:rsid w:val="002451B1"/>
    <w:rPr>
      <w:color w:val="800080"/>
      <w:u w:val="single"/>
    </w:rPr>
  </w:style>
  <w:style w:type="character" w:styleId="aa">
    <w:name w:val="Hyperlink"/>
    <w:basedOn w:val="a0"/>
    <w:uiPriority w:val="99"/>
    <w:unhideWhenUsed/>
    <w:qFormat/>
    <w:rsid w:val="002451B1"/>
    <w:rPr>
      <w:color w:val="0000FF"/>
      <w:u w:val="single"/>
    </w:rPr>
  </w:style>
  <w:style w:type="character" w:styleId="ab">
    <w:name w:val="annotation reference"/>
    <w:basedOn w:val="a0"/>
    <w:uiPriority w:val="99"/>
    <w:semiHidden/>
    <w:unhideWhenUsed/>
    <w:rsid w:val="002451B1"/>
    <w:rPr>
      <w:sz w:val="21"/>
      <w:szCs w:val="21"/>
    </w:rPr>
  </w:style>
  <w:style w:type="table" w:styleId="ac">
    <w:name w:val="Table Grid"/>
    <w:basedOn w:val="a1"/>
    <w:uiPriority w:val="59"/>
    <w:semiHidden/>
    <w:unhideWhenUsed/>
    <w:qFormat/>
    <w:rsid w:val="002451B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4">
    <w:name w:val="页眉 Char"/>
    <w:basedOn w:val="a0"/>
    <w:link w:val="a8"/>
    <w:uiPriority w:val="99"/>
    <w:semiHidden/>
    <w:qFormat/>
    <w:rsid w:val="002451B1"/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semiHidden/>
    <w:qFormat/>
    <w:rsid w:val="002451B1"/>
    <w:rPr>
      <w:sz w:val="18"/>
      <w:szCs w:val="18"/>
    </w:rPr>
  </w:style>
  <w:style w:type="paragraph" w:styleId="ad">
    <w:name w:val="List Paragraph"/>
    <w:basedOn w:val="a"/>
    <w:uiPriority w:val="99"/>
    <w:qFormat/>
    <w:rsid w:val="002451B1"/>
    <w:pPr>
      <w:ind w:firstLineChars="200" w:firstLine="420"/>
    </w:pPr>
    <w:rPr>
      <w:rFonts w:ascii="Calibri" w:eastAsia="宋体" w:hAnsi="Calibri" w:cs="Times New Roman"/>
    </w:rPr>
  </w:style>
  <w:style w:type="character" w:customStyle="1" w:styleId="1Char">
    <w:name w:val="标题 1 Char"/>
    <w:basedOn w:val="a0"/>
    <w:link w:val="1"/>
    <w:uiPriority w:val="9"/>
    <w:qFormat/>
    <w:rsid w:val="002451B1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qFormat/>
    <w:rsid w:val="002451B1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2451B1"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2451B1"/>
    <w:rPr>
      <w:rFonts w:ascii="Cambria" w:eastAsia="宋体" w:hAnsi="Cambria" w:cs="Times New Roman"/>
      <w:b/>
      <w:bCs/>
      <w:sz w:val="28"/>
      <w:szCs w:val="28"/>
    </w:rPr>
  </w:style>
  <w:style w:type="character" w:customStyle="1" w:styleId="Char2">
    <w:name w:val="批注框文本 Char"/>
    <w:basedOn w:val="a0"/>
    <w:link w:val="a6"/>
    <w:uiPriority w:val="99"/>
    <w:semiHidden/>
    <w:qFormat/>
    <w:rsid w:val="002451B1"/>
    <w:rPr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2451B1"/>
    <w:rPr>
      <w:rFonts w:ascii="宋体" w:hAnsiTheme="minorHAnsi" w:cstheme="minorBidi"/>
      <w:kern w:val="2"/>
      <w:sz w:val="18"/>
      <w:szCs w:val="18"/>
    </w:rPr>
  </w:style>
  <w:style w:type="character" w:customStyle="1" w:styleId="Char0">
    <w:name w:val="批注文字 Char"/>
    <w:basedOn w:val="a0"/>
    <w:link w:val="a4"/>
    <w:uiPriority w:val="99"/>
    <w:semiHidden/>
    <w:rsid w:val="002451B1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Char">
    <w:name w:val="批注主题 Char"/>
    <w:basedOn w:val="Char0"/>
    <w:link w:val="a3"/>
    <w:uiPriority w:val="99"/>
    <w:semiHidden/>
    <w:rsid w:val="002451B1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7.emf"/><Relationship Id="rId34" Type="http://schemas.openxmlformats.org/officeDocument/2006/relationships/oleObject" Target="embeddings/oleObject13.bin"/><Relationship Id="rId42" Type="http://schemas.openxmlformats.org/officeDocument/2006/relationships/image" Target="media/image17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1.emf"/><Relationship Id="rId55" Type="http://schemas.openxmlformats.org/officeDocument/2006/relationships/oleObject" Target="embeddings/oleObject24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0.emf"/><Relationship Id="rId76" Type="http://schemas.openxmlformats.org/officeDocument/2006/relationships/image" Target="media/image34.emf"/><Relationship Id="rId84" Type="http://schemas.openxmlformats.org/officeDocument/2006/relationships/image" Target="media/image38.emf"/><Relationship Id="rId89" Type="http://schemas.openxmlformats.org/officeDocument/2006/relationships/oleObject" Target="embeddings/oleObject41.bin"/><Relationship Id="rId97" Type="http://schemas.openxmlformats.org/officeDocument/2006/relationships/oleObject" Target="embeddings/oleObject45.bin"/><Relationship Id="rId7" Type="http://schemas.openxmlformats.org/officeDocument/2006/relationships/footnotes" Target="footnotes.xml"/><Relationship Id="rId71" Type="http://schemas.openxmlformats.org/officeDocument/2006/relationships/oleObject" Target="embeddings/oleObject32.bin"/><Relationship Id="rId92" Type="http://schemas.openxmlformats.org/officeDocument/2006/relationships/image" Target="media/image42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5.bin"/><Relationship Id="rId40" Type="http://schemas.openxmlformats.org/officeDocument/2006/relationships/image" Target="media/image16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5.emf"/><Relationship Id="rId66" Type="http://schemas.openxmlformats.org/officeDocument/2006/relationships/image" Target="media/image29.emf"/><Relationship Id="rId74" Type="http://schemas.openxmlformats.org/officeDocument/2006/relationships/image" Target="media/image33.emf"/><Relationship Id="rId79" Type="http://schemas.openxmlformats.org/officeDocument/2006/relationships/oleObject" Target="embeddings/oleObject36.bin"/><Relationship Id="rId87" Type="http://schemas.openxmlformats.org/officeDocument/2006/relationships/oleObject" Target="embeddings/oleObject40.bin"/><Relationship Id="rId102" Type="http://schemas.microsoft.com/office/2011/relationships/people" Target="people.xml"/><Relationship Id="rId5" Type="http://schemas.openxmlformats.org/officeDocument/2006/relationships/settings" Target="settings.xml"/><Relationship Id="rId61" Type="http://schemas.openxmlformats.org/officeDocument/2006/relationships/oleObject" Target="embeddings/oleObject27.bin"/><Relationship Id="rId82" Type="http://schemas.openxmlformats.org/officeDocument/2006/relationships/image" Target="media/image37.emf"/><Relationship Id="rId90" Type="http://schemas.openxmlformats.org/officeDocument/2006/relationships/image" Target="media/image41.emf"/><Relationship Id="rId95" Type="http://schemas.openxmlformats.org/officeDocument/2006/relationships/oleObject" Target="embeddings/oleObject44.bin"/><Relationship Id="rId19" Type="http://schemas.openxmlformats.org/officeDocument/2006/relationships/image" Target="media/image6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oleObject" Target="embeddings/oleObject18.bin"/><Relationship Id="rId48" Type="http://schemas.openxmlformats.org/officeDocument/2006/relationships/image" Target="media/image20.emf"/><Relationship Id="rId56" Type="http://schemas.openxmlformats.org/officeDocument/2006/relationships/image" Target="media/image24.emf"/><Relationship Id="rId64" Type="http://schemas.openxmlformats.org/officeDocument/2006/relationships/image" Target="media/image28.emf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oleObject" Target="embeddings/oleObject22.bin"/><Relationship Id="rId72" Type="http://schemas.openxmlformats.org/officeDocument/2006/relationships/image" Target="media/image32.emf"/><Relationship Id="rId80" Type="http://schemas.openxmlformats.org/officeDocument/2006/relationships/image" Target="media/image36.emf"/><Relationship Id="rId85" Type="http://schemas.openxmlformats.org/officeDocument/2006/relationships/oleObject" Target="embeddings/oleObject39.bin"/><Relationship Id="rId93" Type="http://schemas.openxmlformats.org/officeDocument/2006/relationships/oleObject" Target="embeddings/oleObject43.bin"/><Relationship Id="rId98" Type="http://schemas.openxmlformats.org/officeDocument/2006/relationships/image" Target="media/image45.emf"/><Relationship Id="rId3" Type="http://schemas.openxmlformats.org/officeDocument/2006/relationships/numbering" Target="numbering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image" Target="media/image15.emf"/><Relationship Id="rId46" Type="http://schemas.openxmlformats.org/officeDocument/2006/relationships/image" Target="media/image19.emf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3.emf"/><Relationship Id="rId62" Type="http://schemas.openxmlformats.org/officeDocument/2006/relationships/image" Target="media/image27.emf"/><Relationship Id="rId70" Type="http://schemas.openxmlformats.org/officeDocument/2006/relationships/image" Target="media/image31.emf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88" Type="http://schemas.openxmlformats.org/officeDocument/2006/relationships/image" Target="media/image40.emf"/><Relationship Id="rId91" Type="http://schemas.openxmlformats.org/officeDocument/2006/relationships/oleObject" Target="embeddings/oleObject42.bin"/><Relationship Id="rId96" Type="http://schemas.openxmlformats.org/officeDocument/2006/relationships/image" Target="media/image44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oleObject" Target="embeddings/oleObject1.bin"/><Relationship Id="rId31" Type="http://schemas.openxmlformats.org/officeDocument/2006/relationships/image" Target="media/image12.emf"/><Relationship Id="rId44" Type="http://schemas.openxmlformats.org/officeDocument/2006/relationships/image" Target="media/image18.emf"/><Relationship Id="rId52" Type="http://schemas.openxmlformats.org/officeDocument/2006/relationships/image" Target="media/image22.emf"/><Relationship Id="rId60" Type="http://schemas.openxmlformats.org/officeDocument/2006/relationships/image" Target="media/image26.emf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5.emf"/><Relationship Id="rId81" Type="http://schemas.openxmlformats.org/officeDocument/2006/relationships/oleObject" Target="embeddings/oleObject37.bin"/><Relationship Id="rId86" Type="http://schemas.openxmlformats.org/officeDocument/2006/relationships/image" Target="media/image39.emf"/><Relationship Id="rId94" Type="http://schemas.openxmlformats.org/officeDocument/2006/relationships/image" Target="media/image43.emf"/><Relationship Id="rId99" Type="http://schemas.openxmlformats.org/officeDocument/2006/relationships/oleObject" Target="embeddings/oleObject46.bin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EC4028A-CE1D-489C-A80F-736561C6F89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1031</TotalTime>
  <Pages>13</Pages>
  <Words>1098</Words>
  <Characters>6259</Characters>
  <Application>Microsoft Office Word</Application>
  <DocSecurity>0</DocSecurity>
  <Lines>52</Lines>
  <Paragraphs>14</Paragraphs>
  <ScaleCrop>false</ScaleCrop>
  <Company>Microsoft</Company>
  <LinksUpToDate>false</LinksUpToDate>
  <CharactersWithSpaces>7343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zengguomin</dc:creator>
  <cp:lastModifiedBy>caiman</cp:lastModifiedBy>
  <cp:revision>171</cp:revision>
  <dcterms:created xsi:type="dcterms:W3CDTF">2018-08-15T08:30:00Z</dcterms:created>
  <dcterms:modified xsi:type="dcterms:W3CDTF">2019-01-07T06:19:00Z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